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C647B" w14:textId="77777777" w:rsidR="004E53F5" w:rsidRDefault="004E53F5" w:rsidP="004E53F5">
      <w:pPr>
        <w:spacing w:after="40" w:line="259" w:lineRule="auto"/>
        <w:ind w:right="1219"/>
        <w:jc w:val="right"/>
      </w:pPr>
      <w:r>
        <w:rPr>
          <w:noProof/>
        </w:rPr>
        <w:drawing>
          <wp:inline distT="0" distB="0" distL="0" distR="0" wp14:anchorId="0D7C6C72" wp14:editId="79591C7D">
            <wp:extent cx="5173726" cy="1195705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3726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62B79A0C" w14:textId="77777777" w:rsidR="004E53F5" w:rsidRDefault="004E53F5" w:rsidP="004E53F5">
      <w:pPr>
        <w:spacing w:after="184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389DB69F" w14:textId="77777777" w:rsidR="004E53F5" w:rsidRDefault="004E53F5" w:rsidP="004E53F5">
      <w:pPr>
        <w:spacing w:after="204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1573B9B2" w14:textId="77777777" w:rsidR="004E53F5" w:rsidRDefault="004E53F5" w:rsidP="004E53F5">
      <w:pPr>
        <w:spacing w:after="141" w:line="259" w:lineRule="auto"/>
        <w:ind w:right="303"/>
        <w:jc w:val="center"/>
      </w:pPr>
      <w:r>
        <w:rPr>
          <w:rFonts w:ascii="Engravers MT" w:eastAsia="Engravers MT" w:hAnsi="Engravers MT" w:cs="Engravers MT"/>
        </w:rPr>
        <w:t xml:space="preserve"> </w:t>
      </w:r>
      <w:r>
        <w:t xml:space="preserve"> </w:t>
      </w:r>
    </w:p>
    <w:p w14:paraId="13A7A387" w14:textId="77777777" w:rsidR="004E53F5" w:rsidRDefault="004E53F5" w:rsidP="004E53F5">
      <w:pPr>
        <w:spacing w:after="95" w:line="259" w:lineRule="auto"/>
        <w:ind w:left="10" w:right="531" w:hanging="10"/>
        <w:jc w:val="center"/>
      </w:pPr>
      <w:r>
        <w:rPr>
          <w:rFonts w:ascii="Engravers MT" w:eastAsia="Engravers MT" w:hAnsi="Engravers MT" w:cs="Engravers MT"/>
        </w:rPr>
        <w:t xml:space="preserve">(23cse113) </w:t>
      </w:r>
      <w:proofErr w:type="gramStart"/>
      <w:r>
        <w:rPr>
          <w:rFonts w:ascii="Engravers MT" w:eastAsia="Engravers MT" w:hAnsi="Engravers MT" w:cs="Engravers MT"/>
        </w:rPr>
        <w:t>object oriented</w:t>
      </w:r>
      <w:proofErr w:type="gramEnd"/>
      <w:r>
        <w:rPr>
          <w:rFonts w:ascii="Engravers MT" w:eastAsia="Engravers MT" w:hAnsi="Engravers MT" w:cs="Engravers MT"/>
        </w:rPr>
        <w:t xml:space="preserve"> programming language</w:t>
      </w:r>
    </w:p>
    <w:p w14:paraId="21393EEC" w14:textId="77777777" w:rsidR="004E53F5" w:rsidRDefault="004E53F5" w:rsidP="004E53F5">
      <w:pPr>
        <w:spacing w:after="95" w:line="259" w:lineRule="auto"/>
        <w:ind w:left="10" w:right="525" w:hanging="10"/>
        <w:jc w:val="center"/>
      </w:pPr>
      <w:r>
        <w:rPr>
          <w:rFonts w:ascii="Engravers MT" w:eastAsia="Engravers MT" w:hAnsi="Engravers MT" w:cs="Engravers MT"/>
        </w:rPr>
        <w:t>LAB document</w:t>
      </w:r>
    </w:p>
    <w:p w14:paraId="2C2FA526" w14:textId="77777777" w:rsidR="004E53F5" w:rsidRDefault="004E53F5" w:rsidP="004E53F5">
      <w:pPr>
        <w:pStyle w:val="Heading1"/>
        <w:spacing w:after="252"/>
        <w:ind w:left="1668"/>
      </w:pPr>
      <w:r>
        <w:t>CSE-1</w:t>
      </w:r>
      <w:r>
        <w:rPr>
          <w:vertAlign w:val="superscript"/>
        </w:rPr>
        <w:t>st</w:t>
      </w:r>
      <w:r>
        <w:t xml:space="preserve"> YEAR I SEMESTER (2024-2025) </w:t>
      </w:r>
      <w:r>
        <w:rPr>
          <w:b/>
        </w:rPr>
        <w:t xml:space="preserve"> </w:t>
      </w:r>
    </w:p>
    <w:p w14:paraId="3ADF6C3C" w14:textId="77777777" w:rsidR="004E53F5" w:rsidRDefault="004E53F5" w:rsidP="004E53F5">
      <w:pPr>
        <w:spacing w:after="184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284813F0" w14:textId="77777777" w:rsidR="004E53F5" w:rsidRDefault="004E53F5" w:rsidP="004E53F5">
      <w:pPr>
        <w:spacing w:after="191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7031A55E" w14:textId="77777777" w:rsidR="004E53F5" w:rsidRDefault="004E53F5" w:rsidP="004E53F5">
      <w:pPr>
        <w:spacing w:after="137" w:line="259" w:lineRule="auto"/>
      </w:pPr>
      <w:r>
        <w:rPr>
          <w:rFonts w:ascii="Engravers MT" w:eastAsia="Engravers MT" w:hAnsi="Engravers MT" w:cs="Engravers MT"/>
          <w:sz w:val="22"/>
        </w:rPr>
        <w:t xml:space="preserve"> </w:t>
      </w:r>
      <w:r>
        <w:t xml:space="preserve"> </w:t>
      </w:r>
    </w:p>
    <w:p w14:paraId="3BA1F66B" w14:textId="77777777" w:rsidR="004E53F5" w:rsidRDefault="004E53F5" w:rsidP="004E53F5">
      <w:pPr>
        <w:spacing w:after="194" w:line="259" w:lineRule="auto"/>
      </w:pPr>
      <w:r>
        <w:rPr>
          <w:rFonts w:ascii="Engravers MT" w:eastAsia="Engravers MT" w:hAnsi="Engravers MT" w:cs="Engravers MT"/>
          <w:sz w:val="22"/>
        </w:rPr>
        <w:t xml:space="preserve">SUBMITTED TO:                                                        SUBMITTED FROM:      </w:t>
      </w:r>
      <w:r>
        <w:t xml:space="preserve"> </w:t>
      </w:r>
    </w:p>
    <w:p w14:paraId="4F7736AB" w14:textId="77777777" w:rsidR="004E53F5" w:rsidRDefault="004E53F5" w:rsidP="004E53F5">
      <w:pPr>
        <w:spacing w:after="0" w:line="259" w:lineRule="auto"/>
      </w:pPr>
      <w:r>
        <w:rPr>
          <w:rFonts w:ascii="Engravers MT" w:eastAsia="Engravers MT" w:hAnsi="Engravers MT" w:cs="Engravers MT"/>
          <w:sz w:val="22"/>
        </w:rPr>
        <w:t xml:space="preserve">             </w:t>
      </w:r>
      <w:r>
        <w:t xml:space="preserve"> </w:t>
      </w:r>
    </w:p>
    <w:tbl>
      <w:tblPr>
        <w:tblStyle w:val="TableGrid"/>
        <w:tblW w:w="9021" w:type="dxa"/>
        <w:tblInd w:w="10" w:type="dxa"/>
        <w:tblCellMar>
          <w:top w:w="118" w:type="dxa"/>
          <w:left w:w="108" w:type="dxa"/>
          <w:bottom w:w="34" w:type="dxa"/>
          <w:right w:w="129" w:type="dxa"/>
        </w:tblCellMar>
        <w:tblLook w:val="04A0" w:firstRow="1" w:lastRow="0" w:firstColumn="1" w:lastColumn="0" w:noHBand="0" w:noVBand="1"/>
      </w:tblPr>
      <w:tblGrid>
        <w:gridCol w:w="1839"/>
        <w:gridCol w:w="2597"/>
        <w:gridCol w:w="2204"/>
        <w:gridCol w:w="2381"/>
      </w:tblGrid>
      <w:tr w:rsidR="004E53F5" w14:paraId="4E758009" w14:textId="77777777" w:rsidTr="00D771FF">
        <w:trPr>
          <w:trHeight w:val="88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9291F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 xml:space="preserve">NAME  </w:t>
            </w:r>
            <w:r>
              <w:t xml:space="preserve"> </w:t>
            </w:r>
          </w:p>
        </w:tc>
        <w:tc>
          <w:tcPr>
            <w:tcW w:w="2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2B4C6C" w14:textId="77777777" w:rsidR="004E53F5" w:rsidRDefault="004E53F5" w:rsidP="00D771FF">
            <w:pPr>
              <w:spacing w:line="259" w:lineRule="auto"/>
            </w:pPr>
            <w:proofErr w:type="spellStart"/>
            <w:proofErr w:type="gramStart"/>
            <w:r>
              <w:t>A.Lalith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akshith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FB3FC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 xml:space="preserve">NAME </w:t>
            </w:r>
            <w:r>
              <w:t xml:space="preserve"> 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8A1D8" w14:textId="77777777" w:rsidR="004E53F5" w:rsidRDefault="004E53F5" w:rsidP="00D771FF">
            <w:pPr>
              <w:spacing w:line="259" w:lineRule="auto"/>
            </w:pPr>
            <w:r>
              <w:t xml:space="preserve">Raj </w:t>
            </w:r>
            <w:proofErr w:type="spellStart"/>
            <w:r>
              <w:t>kumar</w:t>
            </w:r>
            <w:proofErr w:type="spellEnd"/>
          </w:p>
        </w:tc>
      </w:tr>
      <w:tr w:rsidR="004E53F5" w14:paraId="282900AA" w14:textId="77777777" w:rsidTr="00D771FF">
        <w:trPr>
          <w:trHeight w:val="48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DA553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 xml:space="preserve">ROLL NO </w:t>
            </w:r>
            <w:r>
              <w:t xml:space="preserve"> </w:t>
            </w:r>
          </w:p>
        </w:tc>
        <w:tc>
          <w:tcPr>
            <w:tcW w:w="2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C22A3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>AV.SC.U4Cse24301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9BDFA" w14:textId="77777777" w:rsidR="004E53F5" w:rsidRDefault="004E53F5" w:rsidP="00D771FF">
            <w:pPr>
              <w:spacing w:line="259" w:lineRule="auto"/>
              <w:jc w:val="both"/>
            </w:pPr>
            <w:r>
              <w:rPr>
                <w:rFonts w:ascii="Sitka Small" w:eastAsia="Sitka Small" w:hAnsi="Sitka Small" w:cs="Sitka Small"/>
                <w:b/>
              </w:rPr>
              <w:t xml:space="preserve">DEPARTMAENT </w:t>
            </w:r>
            <w:r>
              <w:t xml:space="preserve"> 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09F5D6" w14:textId="77777777" w:rsidR="004E53F5" w:rsidRDefault="004E53F5" w:rsidP="00D771FF">
            <w:pPr>
              <w:spacing w:line="259" w:lineRule="auto"/>
            </w:pPr>
            <w:r>
              <w:t>OOPS</w:t>
            </w:r>
          </w:p>
        </w:tc>
      </w:tr>
      <w:tr w:rsidR="004E53F5" w14:paraId="065071E0" w14:textId="77777777" w:rsidTr="00D771FF">
        <w:trPr>
          <w:trHeight w:val="49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B3F24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 xml:space="preserve">SECTION </w:t>
            </w:r>
            <w:r>
              <w:t xml:space="preserve"> </w:t>
            </w:r>
          </w:p>
        </w:tc>
        <w:tc>
          <w:tcPr>
            <w:tcW w:w="2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2298F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>CSE-A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138DB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 xml:space="preserve">DESIGNATION </w:t>
            </w:r>
            <w:r>
              <w:t xml:space="preserve"> 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6EDE3C" w14:textId="77777777" w:rsidR="004E53F5" w:rsidRDefault="004E53F5" w:rsidP="00D771FF">
            <w:pPr>
              <w:spacing w:line="259" w:lineRule="auto"/>
            </w:pPr>
            <w:r>
              <w:rPr>
                <w:rFonts w:ascii="Sitka Small" w:eastAsia="Sitka Small" w:hAnsi="Sitka Small" w:cs="Sitka Small"/>
                <w:b/>
              </w:rPr>
              <w:t xml:space="preserve">PROFESSOR </w:t>
            </w:r>
            <w:r>
              <w:t xml:space="preserve"> </w:t>
            </w:r>
          </w:p>
        </w:tc>
      </w:tr>
    </w:tbl>
    <w:p w14:paraId="572D5C31" w14:textId="77777777" w:rsidR="004E53F5" w:rsidRDefault="004E53F5" w:rsidP="004E53F5">
      <w:pPr>
        <w:spacing w:after="186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02369806" w14:textId="77777777" w:rsidR="004E53F5" w:rsidRDefault="004E53F5" w:rsidP="004E53F5">
      <w:pPr>
        <w:spacing w:after="182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0372D7F4" w14:textId="77777777" w:rsidR="004E53F5" w:rsidRDefault="004E53F5" w:rsidP="004E53F5">
      <w:pPr>
        <w:spacing w:after="184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67D360D7" w14:textId="77777777" w:rsidR="004E53F5" w:rsidRDefault="004E53F5" w:rsidP="004E53F5">
      <w:pPr>
        <w:spacing w:after="186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33370797" w14:textId="77777777" w:rsidR="004E53F5" w:rsidRDefault="004E53F5" w:rsidP="004E53F5">
      <w:pPr>
        <w:spacing w:after="0" w:line="259" w:lineRule="auto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612B0132" w14:textId="77777777" w:rsidR="004E53F5" w:rsidRDefault="004E53F5" w:rsidP="004E53F5">
      <w:pPr>
        <w:spacing w:after="13" w:line="259" w:lineRule="auto"/>
        <w:ind w:right="4849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t xml:space="preserve"> </w:t>
      </w:r>
    </w:p>
    <w:p w14:paraId="49D9D718" w14:textId="77777777" w:rsidR="004E53F5" w:rsidRDefault="004E53F5" w:rsidP="004E53F5">
      <w:pPr>
        <w:spacing w:after="114" w:line="259" w:lineRule="auto"/>
        <w:ind w:right="4543"/>
        <w:jc w:val="right"/>
        <w:rPr>
          <w:rFonts w:ascii="Times New Roman" w:eastAsia="Times New Roman" w:hAnsi="Times New Roman" w:cs="Times New Roman"/>
          <w:sz w:val="32"/>
        </w:rPr>
      </w:pPr>
    </w:p>
    <w:p w14:paraId="451D9E31" w14:textId="77777777" w:rsidR="004E53F5" w:rsidRDefault="004E53F5" w:rsidP="004E53F5">
      <w:pPr>
        <w:spacing w:after="114" w:line="259" w:lineRule="auto"/>
        <w:ind w:right="4543"/>
        <w:jc w:val="right"/>
      </w:pPr>
      <w:r>
        <w:rPr>
          <w:rFonts w:ascii="Times New Roman" w:eastAsia="Times New Roman" w:hAnsi="Times New Roman" w:cs="Times New Roman"/>
          <w:sz w:val="32"/>
        </w:rPr>
        <w:t>INDEX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1C4A9BEA" w14:textId="77777777" w:rsidR="004E53F5" w:rsidRDefault="004E53F5" w:rsidP="004E53F5">
      <w:pPr>
        <w:spacing w:after="0" w:line="259" w:lineRule="auto"/>
      </w:pPr>
      <w:r>
        <w:rPr>
          <w:rFonts w:ascii="Sitka Small" w:eastAsia="Sitka Small" w:hAnsi="Sitka Small" w:cs="Sitka Small"/>
          <w:b/>
        </w:rPr>
        <w:t xml:space="preserve"> </w:t>
      </w:r>
      <w:r>
        <w:t xml:space="preserve"> </w:t>
      </w:r>
    </w:p>
    <w:tbl>
      <w:tblPr>
        <w:tblStyle w:val="TableGrid"/>
        <w:tblW w:w="9908" w:type="dxa"/>
        <w:tblInd w:w="10" w:type="dxa"/>
        <w:tblCellMar>
          <w:top w:w="108" w:type="dxa"/>
          <w:right w:w="31" w:type="dxa"/>
        </w:tblCellMar>
        <w:tblLook w:val="04A0" w:firstRow="1" w:lastRow="0" w:firstColumn="1" w:lastColumn="0" w:noHBand="0" w:noVBand="1"/>
      </w:tblPr>
      <w:tblGrid>
        <w:gridCol w:w="833"/>
        <w:gridCol w:w="9075"/>
      </w:tblGrid>
      <w:tr w:rsidR="004E53F5" w14:paraId="12442D84" w14:textId="77777777" w:rsidTr="00D771FF">
        <w:trPr>
          <w:trHeight w:val="379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C18E0" w14:textId="77777777" w:rsidR="004E53F5" w:rsidRDefault="004E53F5" w:rsidP="00D771FF">
            <w:pPr>
              <w:spacing w:line="259" w:lineRule="auto"/>
              <w:ind w:left="108"/>
              <w:jc w:val="both"/>
            </w:pPr>
            <w:r>
              <w:rPr>
                <w:rFonts w:ascii="Sitka Small" w:eastAsia="Sitka Small" w:hAnsi="Sitka Small" w:cs="Sitka Small"/>
                <w:b/>
                <w:sz w:val="24"/>
              </w:rPr>
              <w:t xml:space="preserve">S.NO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34469" w14:textId="77777777" w:rsidR="004E53F5" w:rsidRDefault="004E53F5" w:rsidP="00D771FF">
            <w:pPr>
              <w:spacing w:line="259" w:lineRule="auto"/>
              <w:ind w:left="-31"/>
            </w:pPr>
            <w:r>
              <w:t xml:space="preserve"> </w:t>
            </w:r>
            <w:r>
              <w:rPr>
                <w:rFonts w:ascii="Sitka Small" w:eastAsia="Sitka Small" w:hAnsi="Sitka Small" w:cs="Sitka Small"/>
                <w:b/>
                <w:sz w:val="24"/>
                <w:u w:val="single" w:color="000000"/>
              </w:rPr>
              <w:t xml:space="preserve"> </w:t>
            </w:r>
            <w:r>
              <w:rPr>
                <w:rFonts w:ascii="Sitka Small" w:eastAsia="Sitka Small" w:hAnsi="Sitka Small" w:cs="Sitka Small"/>
                <w:b/>
                <w:sz w:val="24"/>
              </w:rPr>
              <w:t xml:space="preserve">TITLE </w:t>
            </w:r>
            <w:r>
              <w:t xml:space="preserve"> </w:t>
            </w:r>
          </w:p>
        </w:tc>
      </w:tr>
      <w:tr w:rsidR="004E53F5" w14:paraId="0A996938" w14:textId="77777777" w:rsidTr="00D771FF">
        <w:trPr>
          <w:trHeight w:val="1104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2CB5C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1.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08149" w14:textId="4833917D" w:rsidR="004E53F5" w:rsidRDefault="004E53F5" w:rsidP="00D771FF">
            <w:pPr>
              <w:spacing w:line="259" w:lineRule="auto"/>
              <w:ind w:left="108"/>
            </w:pPr>
            <w:r>
              <w:t xml:space="preserve"> </w:t>
            </w:r>
            <w:r w:rsidR="00252C18">
              <w:t>Week 1</w:t>
            </w:r>
          </w:p>
          <w:p w14:paraId="70BC8078" w14:textId="77777777" w:rsidR="004E53F5" w:rsidRDefault="004E53F5" w:rsidP="00D771FF">
            <w:pPr>
              <w:spacing w:line="259" w:lineRule="auto"/>
              <w:ind w:left="108"/>
            </w:pPr>
          </w:p>
        </w:tc>
      </w:tr>
      <w:tr w:rsidR="004E53F5" w14:paraId="4960BE30" w14:textId="77777777" w:rsidTr="00D771FF">
        <w:trPr>
          <w:trHeight w:val="1803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632EE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lastRenderedPageBreak/>
              <w:t xml:space="preserve">2.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46D34" w14:textId="77777777" w:rsidR="004E53F5" w:rsidRDefault="00252C18" w:rsidP="00D771FF">
            <w:pPr>
              <w:spacing w:line="259" w:lineRule="auto"/>
              <w:ind w:left="108"/>
            </w:pPr>
            <w:r>
              <w:t xml:space="preserve">Week2 </w:t>
            </w:r>
          </w:p>
          <w:p w14:paraId="7DBCA707" w14:textId="5E579D9E" w:rsidR="00252C18" w:rsidRDefault="00252C18" w:rsidP="00D771FF">
            <w:pPr>
              <w:spacing w:line="259" w:lineRule="auto"/>
              <w:ind w:left="108"/>
            </w:pPr>
          </w:p>
        </w:tc>
      </w:tr>
      <w:tr w:rsidR="004E53F5" w14:paraId="44F465A9" w14:textId="77777777" w:rsidTr="00D771FF">
        <w:trPr>
          <w:trHeight w:val="754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D2104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3.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30814" w14:textId="77777777" w:rsidR="004E53F5" w:rsidRDefault="00252C18" w:rsidP="00D771FF">
            <w:pPr>
              <w:spacing w:line="259" w:lineRule="auto"/>
              <w:ind w:left="108"/>
            </w:pPr>
            <w:r>
              <w:t>Week 3</w:t>
            </w:r>
          </w:p>
          <w:p w14:paraId="121E4B9E" w14:textId="77777777" w:rsidR="00252C18" w:rsidRDefault="00252C18" w:rsidP="00D771FF">
            <w:pPr>
              <w:spacing w:line="259" w:lineRule="auto"/>
              <w:ind w:left="108"/>
            </w:pPr>
          </w:p>
          <w:p w14:paraId="3898474F" w14:textId="09A5735E" w:rsidR="00252C18" w:rsidRDefault="00252C18" w:rsidP="00D771FF">
            <w:pPr>
              <w:spacing w:line="259" w:lineRule="auto"/>
              <w:ind w:left="108"/>
            </w:pPr>
          </w:p>
        </w:tc>
      </w:tr>
      <w:tr w:rsidR="004E53F5" w14:paraId="3729FA2A" w14:textId="77777777" w:rsidTr="00D771FF">
        <w:trPr>
          <w:trHeight w:val="1452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CD491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4.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3A628" w14:textId="214578EF" w:rsidR="004E53F5" w:rsidRDefault="004E53F5" w:rsidP="00D771FF">
            <w:pPr>
              <w:spacing w:line="259" w:lineRule="auto"/>
              <w:ind w:left="108"/>
            </w:pPr>
            <w:r>
              <w:t xml:space="preserve"> </w:t>
            </w:r>
            <w:r w:rsidR="00252C18">
              <w:t>Week 4</w:t>
            </w:r>
          </w:p>
        </w:tc>
      </w:tr>
      <w:tr w:rsidR="004E53F5" w14:paraId="52665BD3" w14:textId="77777777" w:rsidTr="00D771FF">
        <w:trPr>
          <w:trHeight w:val="754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EE87C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5.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9C4FA" w14:textId="77777777" w:rsidR="004E53F5" w:rsidRDefault="004E53F5" w:rsidP="00D771FF">
            <w:pPr>
              <w:spacing w:line="259" w:lineRule="auto"/>
              <w:ind w:left="108"/>
            </w:pPr>
          </w:p>
        </w:tc>
      </w:tr>
      <w:tr w:rsidR="004E53F5" w14:paraId="47A61C65" w14:textId="77777777" w:rsidTr="00D771FF">
        <w:trPr>
          <w:trHeight w:val="1104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D7F8D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6.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30C28" w14:textId="77777777" w:rsidR="004E53F5" w:rsidRDefault="004E53F5" w:rsidP="00D771FF">
            <w:pPr>
              <w:spacing w:line="259" w:lineRule="auto"/>
              <w:ind w:left="108"/>
            </w:pPr>
          </w:p>
        </w:tc>
      </w:tr>
      <w:tr w:rsidR="004E53F5" w14:paraId="143F3893" w14:textId="77777777" w:rsidTr="00D771FF">
        <w:trPr>
          <w:trHeight w:val="1452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C1B91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7.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A7173" w14:textId="77777777" w:rsidR="004E53F5" w:rsidRDefault="004E53F5" w:rsidP="00D771FF">
            <w:pPr>
              <w:spacing w:line="259" w:lineRule="auto"/>
              <w:ind w:left="108"/>
            </w:pPr>
          </w:p>
        </w:tc>
      </w:tr>
      <w:tr w:rsidR="004E53F5" w14:paraId="45062419" w14:textId="77777777" w:rsidTr="00D771FF">
        <w:trPr>
          <w:trHeight w:val="754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A132D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8.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E92E4" w14:textId="77777777" w:rsidR="004E53F5" w:rsidRDefault="004E53F5" w:rsidP="00D771FF">
            <w:pPr>
              <w:spacing w:line="259" w:lineRule="auto"/>
              <w:ind w:left="108"/>
            </w:pPr>
          </w:p>
        </w:tc>
      </w:tr>
      <w:tr w:rsidR="004E53F5" w14:paraId="233A20D3" w14:textId="77777777" w:rsidTr="00D771FF">
        <w:trPr>
          <w:trHeight w:val="1105"/>
        </w:trPr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3A2E2" w14:textId="77777777" w:rsidR="004E53F5" w:rsidRDefault="004E53F5" w:rsidP="00D771FF">
            <w:pPr>
              <w:spacing w:line="259" w:lineRule="auto"/>
              <w:ind w:left="108"/>
            </w:pPr>
            <w:r>
              <w:rPr>
                <w:sz w:val="24"/>
              </w:rPr>
              <w:t xml:space="preserve">9. </w:t>
            </w:r>
            <w:r>
              <w:t xml:space="preserve"> </w:t>
            </w:r>
          </w:p>
        </w:tc>
        <w:tc>
          <w:tcPr>
            <w:tcW w:w="9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C7CBC" w14:textId="77777777" w:rsidR="004E53F5" w:rsidRDefault="004E53F5" w:rsidP="00D771FF">
            <w:pPr>
              <w:spacing w:line="259" w:lineRule="auto"/>
              <w:ind w:left="108" w:right="502"/>
              <w:jc w:val="both"/>
            </w:pPr>
          </w:p>
        </w:tc>
      </w:tr>
    </w:tbl>
    <w:p w14:paraId="080A011E" w14:textId="77777777" w:rsidR="004E53F5" w:rsidRPr="00A15A34" w:rsidRDefault="004E53F5" w:rsidP="004E53F5">
      <w:pPr>
        <w:rPr>
          <w:ins w:id="0" w:author="Microsoft Word" w:date="2025-02-11T11:57:00Z" w16du:dateUtc="2025-02-11T06:27:00Z"/>
          <w:sz w:val="40"/>
          <w:szCs w:val="40"/>
        </w:rPr>
      </w:pPr>
      <w:ins w:id="1" w:author="Microsoft Word" w:date="2025-02-11T11:57:00Z" w16du:dateUtc="2025-02-11T06:27:00Z">
        <w:r w:rsidRPr="00A15A34">
          <w:rPr>
            <w:sz w:val="40"/>
            <w:szCs w:val="40"/>
          </w:rPr>
          <w:t xml:space="preserve"> </w:t>
        </w:r>
      </w:ins>
    </w:p>
    <w:p w14:paraId="02D993CD" w14:textId="77777777" w:rsidR="004E53F5" w:rsidRDefault="004E53F5" w:rsidP="004E53F5">
      <w:pPr>
        <w:rPr>
          <w:sz w:val="40"/>
          <w:szCs w:val="40"/>
          <w:lang w:val="en-US"/>
        </w:rPr>
      </w:pPr>
    </w:p>
    <w:p w14:paraId="7007BFEA" w14:textId="77777777" w:rsidR="004E53F5" w:rsidRDefault="004E53F5" w:rsidP="004E53F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Week1:</w:t>
      </w:r>
    </w:p>
    <w:p w14:paraId="745A66CC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program 1</w:t>
      </w:r>
    </w:p>
    <w:p w14:paraId="4B269B84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To  download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and  install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 java.</w:t>
      </w:r>
    </w:p>
    <w:p w14:paraId="2328F717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Procedure:</w:t>
      </w:r>
      <w:r>
        <w:rPr>
          <w:rFonts w:ascii="Aptos Display" w:hAnsi="Aptos Display"/>
          <w:sz w:val="40"/>
          <w:szCs w:val="40"/>
          <w:lang w:val="en-US"/>
        </w:rPr>
        <w:br/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1:GO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to browser and search “download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java ”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. </w:t>
      </w:r>
    </w:p>
    <w:p w14:paraId="759BE28D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Step2:</w:t>
      </w:r>
      <w:r w:rsidRPr="001376AE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when you search you can see oracle website to               </w:t>
      </w:r>
    </w:p>
    <w:p w14:paraId="784F3A13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 xml:space="preserve">                  download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java ,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click on it.</w:t>
      </w:r>
    </w:p>
    <w:p w14:paraId="1273D8AD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 w:rsidRPr="001376AE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AA6E7C3" wp14:editId="20160387">
            <wp:extent cx="5731510" cy="1158875"/>
            <wp:effectExtent l="0" t="0" r="2540" b="3175"/>
            <wp:docPr id="45765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1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C60" w14:textId="77777777" w:rsidR="004E53F5" w:rsidRDefault="004E53F5" w:rsidP="004E53F5">
      <w:pPr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3:Download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java JDK21 version in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linux</w:t>
      </w:r>
      <w:proofErr w:type="spellEnd"/>
      <w:r>
        <w:rPr>
          <w:rFonts w:ascii="Aptos Display" w:hAnsi="Aptos Display"/>
          <w:sz w:val="40"/>
          <w:szCs w:val="40"/>
          <w:lang w:val="en-US"/>
        </w:rPr>
        <w:t>/macOS/windows in “64x installer”.</w:t>
      </w:r>
      <w:r w:rsidRPr="00F350A9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079203CD" wp14:editId="07A873F7">
            <wp:extent cx="5777230" cy="3268980"/>
            <wp:effectExtent l="0" t="0" r="0" b="7620"/>
            <wp:docPr id="58753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0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32D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 After downloading JDK 21 java version download the installer of java.</w:t>
      </w:r>
    </w:p>
    <w:p w14:paraId="1050432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791287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4758FD0" wp14:editId="0D1B0A8A">
            <wp:extent cx="5731510" cy="479425"/>
            <wp:effectExtent l="0" t="0" r="2540" b="0"/>
            <wp:docPr id="156797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76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83A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5:After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installing java Go to environment variable, click on path and add the java folder in it.</w:t>
      </w:r>
    </w:p>
    <w:p w14:paraId="30C2C99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CE4DC5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616FF9CB" wp14:editId="1FCEBA4A">
            <wp:extent cx="5494020" cy="3733800"/>
            <wp:effectExtent l="0" t="0" r="0" b="0"/>
            <wp:docPr id="116083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394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78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D43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6260F7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 6: Go to command prompt and type java –version.</w:t>
      </w:r>
    </w:p>
    <w:p w14:paraId="0D2BCE4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You can see the version of java downloaded.</w:t>
      </w:r>
    </w:p>
    <w:p w14:paraId="64962ECC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51B94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58CD5EAE" wp14:editId="59B62315">
            <wp:extent cx="6103620" cy="1280160"/>
            <wp:effectExtent l="0" t="0" r="0" b="0"/>
            <wp:docPr id="109345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50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253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Program 2:java program to print the message welcome to java programming.</w:t>
      </w:r>
    </w:p>
    <w:p w14:paraId="1837B34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BE4CF02" w14:textId="77777777" w:rsidR="004E53F5" w:rsidRDefault="004E53F5" w:rsidP="004E53F5">
      <w:pPr>
        <w:tabs>
          <w:tab w:val="left" w:pos="8025"/>
        </w:tabs>
        <w:rPr>
          <w:ins w:id="2" w:author="Microsoft Word" w:date="2025-02-02T12:44:00Z" w16du:dateUtc="2025-02-02T07:14:00Z"/>
          <w:rFonts w:ascii="Aptos Display" w:hAnsi="Aptos Display"/>
          <w:sz w:val="40"/>
          <w:szCs w:val="40"/>
          <w:lang w:val="en-US"/>
        </w:rPr>
      </w:pPr>
      <w:proofErr w:type="spellStart"/>
      <w:ins w:id="3" w:author="Microsoft Word" w:date="2025-02-02T12:44:00Z" w16du:dateUtc="2025-02-02T07:14:00Z">
        <w:r>
          <w:rPr>
            <w:rFonts w:ascii="Aptos Display" w:hAnsi="Aptos Display"/>
            <w:sz w:val="40"/>
            <w:szCs w:val="40"/>
            <w:lang w:val="en-US"/>
          </w:rPr>
          <w:t>Aim:to</w:t>
        </w:r>
        <w:proofErr w:type="spellEnd"/>
        <w:r>
          <w:rPr>
            <w:rFonts w:ascii="Aptos Display" w:hAnsi="Aptos Display"/>
            <w:sz w:val="40"/>
            <w:szCs w:val="40"/>
            <w:lang w:val="en-US"/>
          </w:rPr>
          <w:t xml:space="preserve"> create java program to print the message welcome to java programming.</w:t>
        </w:r>
      </w:ins>
    </w:p>
    <w:p w14:paraId="03E64603" w14:textId="77777777" w:rsidR="004E53F5" w:rsidRDefault="004E53F5" w:rsidP="004E53F5">
      <w:pPr>
        <w:tabs>
          <w:tab w:val="left" w:pos="8025"/>
        </w:tabs>
        <w:rPr>
          <w:ins w:id="4" w:author="Microsoft Word" w:date="2025-02-02T12:44:00Z" w16du:dateUtc="2025-02-02T07:14:00Z"/>
          <w:rFonts w:ascii="Aptos Display" w:hAnsi="Aptos Display"/>
          <w:sz w:val="40"/>
          <w:szCs w:val="40"/>
          <w:lang w:val="en-US"/>
        </w:rPr>
      </w:pPr>
      <w:ins w:id="5" w:author="Microsoft Word" w:date="2025-02-02T12:44:00Z" w16du:dateUtc="2025-02-02T07:14:00Z">
        <w:r>
          <w:rPr>
            <w:rFonts w:ascii="Aptos Display" w:hAnsi="Aptos Display"/>
            <w:sz w:val="40"/>
            <w:szCs w:val="40"/>
            <w:lang w:val="en-US"/>
          </w:rPr>
          <w:t>PROCEDURE:</w:t>
        </w:r>
      </w:ins>
    </w:p>
    <w:p w14:paraId="3418A31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Step1: create a folder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in  and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name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it  JAVA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and create a notepad folder in JAVA folder and name it Helloworld.</w:t>
      </w:r>
      <w:ins w:id="6" w:author="Microsoft Word" w:date="2025-02-02T12:44:00Z" w16du:dateUtc="2025-02-02T07:14:00Z">
        <w:r>
          <w:rPr>
            <w:rFonts w:ascii="Aptos Display" w:hAnsi="Aptos Display"/>
            <w:sz w:val="40"/>
            <w:szCs w:val="40"/>
            <w:lang w:val="en-US"/>
          </w:rPr>
          <w:t>java.</w:t>
        </w:r>
      </w:ins>
    </w:p>
    <w:p w14:paraId="3035F74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15B7E8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 2: open the notepad folder and write the code of “welcome </w:t>
      </w:r>
      <w:ins w:id="7" w:author="Microsoft Word" w:date="2025-02-02T12:44:00Z" w16du:dateUtc="2025-02-02T07:14:00Z">
        <w:r>
          <w:rPr>
            <w:rFonts w:ascii="Aptos Display" w:hAnsi="Aptos Display"/>
            <w:sz w:val="40"/>
            <w:szCs w:val="40"/>
            <w:lang w:val="en-US"/>
          </w:rPr>
          <w:t>to</w:t>
        </w:r>
      </w:ins>
      <w:r>
        <w:rPr>
          <w:rFonts w:ascii="Aptos Display" w:hAnsi="Aptos Display"/>
          <w:sz w:val="40"/>
          <w:szCs w:val="40"/>
          <w:lang w:val="en-US"/>
        </w:rPr>
        <w:t xml:space="preserve"> java programming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” .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</w:t>
      </w:r>
      <w:ins w:id="8" w:author="Microsoft Word" w:date="2025-02-02T12:44:00Z" w16du:dateUtc="2025-02-02T07:14:00Z">
        <w:r>
          <w:rPr>
            <w:rFonts w:ascii="Aptos Display" w:hAnsi="Aptos Display"/>
            <w:sz w:val="40"/>
            <w:szCs w:val="40"/>
            <w:lang w:val="en-US"/>
          </w:rPr>
          <w:t>Ensure</w:t>
        </w:r>
      </w:ins>
      <w:r>
        <w:rPr>
          <w:rFonts w:ascii="Aptos Display" w:hAnsi="Aptos Display"/>
          <w:sz w:val="40"/>
          <w:szCs w:val="40"/>
          <w:lang w:val="en-US"/>
        </w:rPr>
        <w:t xml:space="preserve"> that the class and the file name is same.</w:t>
      </w:r>
    </w:p>
    <w:p w14:paraId="4E1131C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C65A02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3B6CCFB8" wp14:editId="58699FAE">
            <wp:extent cx="5731510" cy="1976755"/>
            <wp:effectExtent l="0" t="0" r="2540" b="4445"/>
            <wp:docPr id="166332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25A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Save the notepad file and open the file in the command prompt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window .</w:t>
      </w:r>
      <w:proofErr w:type="gramEnd"/>
    </w:p>
    <w:p w14:paraId="4E44AF1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3BFDF85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4:Compile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program by using command</w:t>
      </w:r>
    </w:p>
    <w:p w14:paraId="192E276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Javac Helloworld.java and press enter.</w:t>
      </w:r>
    </w:p>
    <w:p w14:paraId="1AA9B06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AE0EBB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683A11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71FCE3E" wp14:editId="4A382047">
            <wp:extent cx="5731510" cy="2849880"/>
            <wp:effectExtent l="0" t="0" r="2540" b="7620"/>
            <wp:docPr id="12537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3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508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3801EE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 xml:space="preserve">Step5: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an error which is in the class string. Go to notepad and correct the mistake in the class string.</w:t>
      </w:r>
    </w:p>
    <w:p w14:paraId="252F87E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D9605C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63B1204" wp14:editId="032F1593">
            <wp:extent cx="5729878" cy="2575560"/>
            <wp:effectExtent l="0" t="0" r="4445" b="0"/>
            <wp:docPr id="7007447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44720" name="Picture 1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140" cy="2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4A9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0A23F2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Step6: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Helloworld.java and compile it.</w:t>
      </w:r>
    </w:p>
    <w:p w14:paraId="6B5D373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21B615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957BAD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405B4E04" wp14:editId="09CCD057">
            <wp:extent cx="5731510" cy="3016885"/>
            <wp:effectExtent l="0" t="0" r="2540" b="0"/>
            <wp:docPr id="57945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02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31E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Now,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549322E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BB00C6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 xml:space="preserve">Program3: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Write java program that prints </w:t>
      </w:r>
      <w:proofErr w:type="gramStart"/>
      <w:r w:rsidRPr="00C65A02">
        <w:rPr>
          <w:rFonts w:ascii="Aptos Display" w:hAnsi="Aptos Display"/>
          <w:sz w:val="40"/>
          <w:szCs w:val="40"/>
          <w:lang w:val="en-US"/>
        </w:rPr>
        <w:t>name ,</w:t>
      </w:r>
      <w:proofErr w:type="gramEnd"/>
      <w:r w:rsidRPr="00C65A02">
        <w:rPr>
          <w:rFonts w:ascii="Aptos Display" w:hAnsi="Aptos Display"/>
          <w:sz w:val="40"/>
          <w:szCs w:val="40"/>
          <w:lang w:val="en-US"/>
        </w:rPr>
        <w:t xml:space="preserve"> roll number &amp; section of a student</w:t>
      </w:r>
      <w:r>
        <w:rPr>
          <w:rFonts w:ascii="Aptos Display" w:hAnsi="Aptos Display"/>
          <w:sz w:val="40"/>
          <w:szCs w:val="40"/>
          <w:lang w:val="en-US"/>
        </w:rPr>
        <w:t>.</w:t>
      </w:r>
    </w:p>
    <w:p w14:paraId="1BD7D21D" w14:textId="77777777" w:rsidR="004E53F5" w:rsidRDefault="004E53F5" w:rsidP="004E53F5">
      <w:pPr>
        <w:tabs>
          <w:tab w:val="left" w:pos="8025"/>
        </w:tabs>
        <w:rPr>
          <w:ins w:id="9" w:author="Microsoft Word" w:date="2025-02-04T09:22:00Z" w16du:dateUtc="2025-02-04T03:52:00Z"/>
          <w:rFonts w:ascii="Aptos Display" w:hAnsi="Aptos Display"/>
          <w:sz w:val="40"/>
          <w:szCs w:val="40"/>
          <w:lang w:val="en-US"/>
        </w:rPr>
      </w:pPr>
    </w:p>
    <w:p w14:paraId="41A4531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To create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prints </w:t>
      </w:r>
      <w:proofErr w:type="gramStart"/>
      <w:r w:rsidRPr="00C65A02">
        <w:rPr>
          <w:rFonts w:ascii="Aptos Display" w:hAnsi="Aptos Display"/>
          <w:sz w:val="40"/>
          <w:szCs w:val="40"/>
          <w:lang w:val="en-US"/>
        </w:rPr>
        <w:t>name ,</w:t>
      </w:r>
      <w:proofErr w:type="gramEnd"/>
      <w:r w:rsidRPr="00C65A02">
        <w:rPr>
          <w:rFonts w:ascii="Aptos Display" w:hAnsi="Aptos Display"/>
          <w:sz w:val="40"/>
          <w:szCs w:val="40"/>
          <w:lang w:val="en-US"/>
        </w:rPr>
        <w:t xml:space="preserve"> roll number &amp; section of a student</w:t>
      </w:r>
      <w:r>
        <w:rPr>
          <w:rFonts w:ascii="Aptos Display" w:hAnsi="Aptos Display"/>
          <w:sz w:val="40"/>
          <w:szCs w:val="40"/>
          <w:lang w:val="en-US"/>
        </w:rPr>
        <w:t>.</w:t>
      </w:r>
    </w:p>
    <w:p w14:paraId="581467CE" w14:textId="77777777" w:rsidR="004E53F5" w:rsidRDefault="004E53F5" w:rsidP="004E53F5">
      <w:pPr>
        <w:tabs>
          <w:tab w:val="left" w:pos="8025"/>
        </w:tabs>
        <w:rPr>
          <w:ins w:id="10" w:author="Microsoft Word" w:date="2025-02-04T09:22:00Z" w16du:dateUtc="2025-02-04T03:52:00Z"/>
          <w:rFonts w:ascii="Aptos Display" w:hAnsi="Aptos Display"/>
          <w:sz w:val="40"/>
          <w:szCs w:val="40"/>
          <w:lang w:val="en-US"/>
        </w:rPr>
      </w:pPr>
    </w:p>
    <w:p w14:paraId="21DF2A7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PROCEDURE:</w:t>
      </w:r>
      <w:r>
        <w:rPr>
          <w:rFonts w:ascii="Aptos Display" w:hAnsi="Aptos Display"/>
          <w:sz w:val="40"/>
          <w:szCs w:val="40"/>
          <w:lang w:val="en-US"/>
        </w:rPr>
        <w:br/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prints </w:t>
      </w:r>
      <w:proofErr w:type="gramStart"/>
      <w:r w:rsidRPr="00C65A02">
        <w:rPr>
          <w:rFonts w:ascii="Aptos Display" w:hAnsi="Aptos Display"/>
          <w:sz w:val="40"/>
          <w:szCs w:val="40"/>
          <w:lang w:val="en-US"/>
        </w:rPr>
        <w:t>name ,</w:t>
      </w:r>
      <w:proofErr w:type="gramEnd"/>
      <w:r w:rsidRPr="00C65A02">
        <w:rPr>
          <w:rFonts w:ascii="Aptos Display" w:hAnsi="Aptos Display"/>
          <w:sz w:val="40"/>
          <w:szCs w:val="40"/>
          <w:lang w:val="en-US"/>
        </w:rPr>
        <w:t xml:space="preserve"> roll number &amp; section of a student</w:t>
      </w:r>
      <w:r>
        <w:rPr>
          <w:rFonts w:ascii="Aptos Display" w:hAnsi="Aptos Display"/>
          <w:sz w:val="40"/>
          <w:szCs w:val="40"/>
          <w:lang w:val="en-US"/>
        </w:rPr>
        <w:t>.</w:t>
      </w:r>
    </w:p>
    <w:p w14:paraId="096E09C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DD2D34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11615EC4" wp14:editId="5F7D51C7">
            <wp:extent cx="5019675" cy="3086100"/>
            <wp:effectExtent l="0" t="0" r="9525" b="0"/>
            <wp:docPr id="19719433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43385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8" cy="30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ECC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StudentInfo.java and open the notepad file in command prompt and compile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studentInfo.java.</w:t>
      </w:r>
      <w:r w:rsidRPr="00DD2D34">
        <w:rPr>
          <w:rFonts w:ascii="Aptos Display" w:hAnsi="Aptos Display"/>
          <w:noProof/>
          <w:sz w:val="40"/>
          <w:szCs w:val="40"/>
          <w:lang w:val="en-US"/>
        </w:rPr>
        <w:t xml:space="preserve"> </w:t>
      </w:r>
      <w:r w:rsidRPr="0097659C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5B7318E" wp14:editId="3FF514DD">
            <wp:extent cx="5619750" cy="2609850"/>
            <wp:effectExtent l="0" t="0" r="0" b="0"/>
            <wp:docPr id="126167874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78747" name="Picture 1" descr="A computer screen shot of a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986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3 errors which is in the printing statement. Go to notepad and correct the mistake in the printing statement.</w:t>
      </w:r>
    </w:p>
    <w:p w14:paraId="6E27988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69649D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382E3AED" wp14:editId="60976B5D">
            <wp:extent cx="5201376" cy="3038899"/>
            <wp:effectExtent l="0" t="0" r="0" b="9525"/>
            <wp:docPr id="14555864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86438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D0A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StudentInfo.java and compile it.</w:t>
      </w:r>
    </w:p>
    <w:p w14:paraId="6CDB793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530CAC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2BFEC3C0" wp14:editId="67A864FB">
            <wp:extent cx="5731510" cy="2482850"/>
            <wp:effectExtent l="0" t="0" r="2540" b="0"/>
            <wp:docPr id="7672972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97206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6DE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4315E60C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Week 2:</w:t>
      </w:r>
    </w:p>
    <w:p w14:paraId="3A273DD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Program3: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Write java program that prints </w:t>
      </w:r>
      <w:r>
        <w:rPr>
          <w:rFonts w:ascii="Aptos Display" w:hAnsi="Aptos Display"/>
          <w:sz w:val="40"/>
          <w:szCs w:val="40"/>
          <w:lang w:val="en-US"/>
        </w:rPr>
        <w:t>Area of rectangle</w:t>
      </w:r>
    </w:p>
    <w:p w14:paraId="0E7D298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that prints </w:t>
      </w:r>
      <w:r>
        <w:rPr>
          <w:rFonts w:ascii="Aptos Display" w:hAnsi="Aptos Display"/>
          <w:sz w:val="40"/>
          <w:szCs w:val="40"/>
          <w:lang w:val="en-US"/>
        </w:rPr>
        <w:t>Area of rectangle.</w:t>
      </w:r>
    </w:p>
    <w:p w14:paraId="72AE8BC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prints </w:t>
      </w:r>
      <w:r>
        <w:rPr>
          <w:rFonts w:ascii="Aptos Display" w:hAnsi="Aptos Display"/>
          <w:sz w:val="40"/>
          <w:szCs w:val="40"/>
          <w:lang w:val="en-US"/>
        </w:rPr>
        <w:t>the area of rectangle.</w:t>
      </w:r>
    </w:p>
    <w:p w14:paraId="2D3682C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56881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4236CEEB" wp14:editId="4BACF020">
            <wp:extent cx="5657851" cy="2997200"/>
            <wp:effectExtent l="0" t="0" r="0" b="0"/>
            <wp:docPr id="13092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55" cy="299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F80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area_rect.java and open the notepad file in command prompt and compile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area_rect.java.</w:t>
      </w:r>
      <w:r w:rsidRPr="00E35A32">
        <w:rPr>
          <w:rFonts w:ascii="Aptos Display" w:hAnsi="Aptos Display"/>
          <w:sz w:val="40"/>
          <w:szCs w:val="40"/>
          <w:lang w:val="en-US"/>
        </w:rPr>
        <w:t xml:space="preserve"> </w:t>
      </w:r>
    </w:p>
    <w:p w14:paraId="6731530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E35A32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4484E4E6" wp14:editId="394E2D43">
            <wp:extent cx="5731510" cy="1854200"/>
            <wp:effectExtent l="0" t="0" r="2540" b="0"/>
            <wp:docPr id="22722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24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F0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getting  error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which is in the return statement. Go to notepad and correct the mistake in the printing statement.</w:t>
      </w:r>
    </w:p>
    <w:p w14:paraId="52F5A5D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1A5CD0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072B37CA" wp14:editId="2007E8B2">
            <wp:extent cx="5143500" cy="3041650"/>
            <wp:effectExtent l="0" t="0" r="0" b="6350"/>
            <wp:docPr id="134707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745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24" cy="30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43C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area_rect.java and compile it.</w:t>
      </w:r>
    </w:p>
    <w:p w14:paraId="73DA65C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91BA3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6A76C3DC" wp14:editId="6944CEE6">
            <wp:extent cx="5562600" cy="2990850"/>
            <wp:effectExtent l="0" t="0" r="0" b="0"/>
            <wp:docPr id="155256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636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B6B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10EDDEA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1083562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Program4: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Write java program that prints </w:t>
      </w:r>
      <w:r>
        <w:rPr>
          <w:rFonts w:ascii="Aptos Display" w:hAnsi="Aptos Display"/>
          <w:sz w:val="40"/>
          <w:szCs w:val="40"/>
          <w:lang w:val="en-US"/>
        </w:rPr>
        <w:t>factorial of number</w:t>
      </w:r>
    </w:p>
    <w:p w14:paraId="198DEE5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that prints </w:t>
      </w:r>
      <w:r>
        <w:rPr>
          <w:rFonts w:ascii="Aptos Display" w:hAnsi="Aptos Display"/>
          <w:sz w:val="40"/>
          <w:szCs w:val="40"/>
          <w:lang w:val="en-US"/>
        </w:rPr>
        <w:t>factorial of number.</w:t>
      </w:r>
    </w:p>
    <w:p w14:paraId="74FC577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prints </w:t>
      </w:r>
      <w:r>
        <w:rPr>
          <w:rFonts w:ascii="Aptos Display" w:hAnsi="Aptos Display"/>
          <w:sz w:val="40"/>
          <w:szCs w:val="40"/>
          <w:lang w:val="en-US"/>
        </w:rPr>
        <w:t>the factorial of number.</w:t>
      </w:r>
    </w:p>
    <w:p w14:paraId="0FB4595C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17084F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0FC230B0" wp14:editId="27D28F54">
            <wp:extent cx="5731510" cy="2724150"/>
            <wp:effectExtent l="0" t="0" r="2540" b="0"/>
            <wp:docPr id="135546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10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CBE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29F409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fac.java and open the notepad file in command prompt and compile it.</w:t>
      </w:r>
    </w:p>
    <w:p w14:paraId="727D113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E165B3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53D1569E" wp14:editId="20F4C1B8">
            <wp:extent cx="5677692" cy="2772162"/>
            <wp:effectExtent l="0" t="0" r="0" b="9525"/>
            <wp:docPr id="66419608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6082" name="Picture 1" descr="A computer screen shot of a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F4D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getting  error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which is in the fac*=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i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statement. Go to notepad and correct the mistake in the statement.</w:t>
      </w:r>
    </w:p>
    <w:p w14:paraId="7003E7F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C17C9A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8B86CE8" wp14:editId="063701E9">
            <wp:extent cx="5731510" cy="2457450"/>
            <wp:effectExtent l="0" t="0" r="2540" b="0"/>
            <wp:docPr id="12856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79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466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D285B7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 Add the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semicoloum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after error and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fac.java and compile it.</w:t>
      </w:r>
    </w:p>
    <w:p w14:paraId="104B152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D56623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07510444" wp14:editId="4A1D5628">
            <wp:extent cx="5620534" cy="2648320"/>
            <wp:effectExtent l="0" t="0" r="0" b="0"/>
            <wp:docPr id="162341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179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2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FF9DC1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1F7D663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28C6986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5D28EF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Program4: </w:t>
      </w:r>
      <w:r w:rsidRPr="00C65A02">
        <w:rPr>
          <w:rFonts w:ascii="Aptos Display" w:hAnsi="Aptos Display"/>
          <w:sz w:val="40"/>
          <w:szCs w:val="40"/>
          <w:lang w:val="en-US"/>
        </w:rPr>
        <w:t>Write java program that prints</w:t>
      </w:r>
      <w:r>
        <w:rPr>
          <w:rFonts w:ascii="Aptos Display" w:hAnsi="Aptos Display"/>
          <w:sz w:val="40"/>
          <w:szCs w:val="40"/>
          <w:lang w:val="en-US"/>
        </w:rPr>
        <w:t xml:space="preserve"> largest of 3 numbers.</w:t>
      </w:r>
    </w:p>
    <w:p w14:paraId="59C4C11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that prints</w:t>
      </w:r>
      <w:r>
        <w:rPr>
          <w:rFonts w:ascii="Aptos Display" w:hAnsi="Aptos Display"/>
          <w:sz w:val="40"/>
          <w:szCs w:val="40"/>
          <w:lang w:val="en-US"/>
        </w:rPr>
        <w:t xml:space="preserve"> largest of 3 numbers.</w:t>
      </w:r>
    </w:p>
    <w:p w14:paraId="6C2FDA1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2CE2BD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prints </w:t>
      </w:r>
      <w:r>
        <w:rPr>
          <w:rFonts w:ascii="Aptos Display" w:hAnsi="Aptos Display"/>
          <w:sz w:val="40"/>
          <w:szCs w:val="40"/>
          <w:lang w:val="en-US"/>
        </w:rPr>
        <w:t>the factorial of number.</w:t>
      </w:r>
      <w:r w:rsidRPr="00513C05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27F11DF" wp14:editId="3FDD93F2">
            <wp:extent cx="5731510" cy="3924300"/>
            <wp:effectExtent l="0" t="0" r="2540" b="0"/>
            <wp:docPr id="15041935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93585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03F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fac.java and open the notepad file in command prompt and compile it.</w:t>
      </w:r>
    </w:p>
    <w:p w14:paraId="3625F64C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D90F7B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32816F06" wp14:editId="2A8D174B">
            <wp:extent cx="5731510" cy="2956560"/>
            <wp:effectExtent l="0" t="0" r="2540" b="0"/>
            <wp:docPr id="57732602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26027" name="Picture 1" descr="A computer screen shot of a program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8AB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  4errors which is in the c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variable .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Go to notepad and correct the mistake in the statement.</w:t>
      </w:r>
    </w:p>
    <w:p w14:paraId="1DE5594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117E88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01C3511F" wp14:editId="3D0BC091">
            <wp:extent cx="5410835" cy="3467100"/>
            <wp:effectExtent l="0" t="0" r="0" b="0"/>
            <wp:docPr id="20883161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16122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961" cy="346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38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ERROR:</w:t>
      </w:r>
    </w:p>
    <w:p w14:paraId="32EF3FA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Add int c=</w:t>
      </w:r>
      <w:proofErr w:type="spellStart"/>
      <w:proofErr w:type="gramStart"/>
      <w:r>
        <w:rPr>
          <w:rFonts w:ascii="Aptos Display" w:hAnsi="Aptos Display"/>
          <w:sz w:val="40"/>
          <w:szCs w:val="40"/>
          <w:lang w:val="en-US"/>
        </w:rPr>
        <w:t>input.nextInt</w:t>
      </w:r>
      <w:proofErr w:type="spellEnd"/>
      <w:proofErr w:type="gramEnd"/>
      <w:r>
        <w:rPr>
          <w:rFonts w:ascii="Aptos Display" w:hAnsi="Aptos Display"/>
          <w:sz w:val="40"/>
          <w:szCs w:val="40"/>
          <w:lang w:val="en-US"/>
        </w:rPr>
        <w:t>(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);in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c input</w:t>
      </w:r>
    </w:p>
    <w:p w14:paraId="1F68E14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largest.java and compile it.</w:t>
      </w:r>
      <w:r w:rsidRPr="00DC1EC7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06E75E43" wp14:editId="7517E3D0">
            <wp:extent cx="5514975" cy="2034540"/>
            <wp:effectExtent l="0" t="0" r="9525" b="3810"/>
            <wp:docPr id="172151308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13088" name="Picture 1" descr="A computer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5764" cy="20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1598215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Program5: </w:t>
      </w:r>
      <w:r w:rsidRPr="00C65A02">
        <w:rPr>
          <w:rFonts w:ascii="Aptos Display" w:hAnsi="Aptos Display"/>
          <w:sz w:val="40"/>
          <w:szCs w:val="40"/>
          <w:lang w:val="en-US"/>
        </w:rPr>
        <w:t>Write java program that print</w:t>
      </w:r>
      <w:r>
        <w:rPr>
          <w:rFonts w:ascii="Aptos Display" w:hAnsi="Aptos Display"/>
          <w:sz w:val="40"/>
          <w:szCs w:val="40"/>
          <w:lang w:val="en-US"/>
        </w:rPr>
        <w:t xml:space="preserve">s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fibinocci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of number.</w:t>
      </w:r>
    </w:p>
    <w:p w14:paraId="0843BC5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that prints</w:t>
      </w:r>
      <w:r>
        <w:rPr>
          <w:rFonts w:ascii="Aptos Display" w:hAnsi="Aptos Display"/>
          <w:sz w:val="40"/>
          <w:szCs w:val="40"/>
          <w:lang w:val="en-US"/>
        </w:rPr>
        <w:t xml:space="preserve">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fibinocci</w:t>
      </w:r>
      <w:proofErr w:type="spellEnd"/>
      <w:r>
        <w:rPr>
          <w:rFonts w:ascii="Aptos Display" w:hAnsi="Aptos Display"/>
          <w:sz w:val="40"/>
          <w:szCs w:val="40"/>
          <w:lang w:val="en-US"/>
        </w:rPr>
        <w:t>.</w:t>
      </w:r>
    </w:p>
    <w:p w14:paraId="299CC56C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E4E911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prints </w:t>
      </w:r>
      <w:r>
        <w:rPr>
          <w:rFonts w:ascii="Aptos Display" w:hAnsi="Aptos Display"/>
          <w:sz w:val="40"/>
          <w:szCs w:val="40"/>
          <w:lang w:val="en-US"/>
        </w:rPr>
        <w:t xml:space="preserve">the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fibinocci</w:t>
      </w:r>
      <w:proofErr w:type="spellEnd"/>
      <w:r>
        <w:rPr>
          <w:rFonts w:ascii="Aptos Display" w:hAnsi="Aptos Display"/>
          <w:sz w:val="40"/>
          <w:szCs w:val="40"/>
          <w:lang w:val="en-US"/>
        </w:rPr>
        <w:t>.</w:t>
      </w:r>
      <w:r w:rsidRPr="00F72A78">
        <w:rPr>
          <w:noProof/>
        </w:rPr>
        <w:t xml:space="preserve"> </w:t>
      </w:r>
      <w:r w:rsidRPr="00F72A78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308B9A99" wp14:editId="76B6B91E">
            <wp:extent cx="5731510" cy="3425190"/>
            <wp:effectExtent l="0" t="0" r="2540" b="3810"/>
            <wp:docPr id="206296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6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AC1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fib.java and open the notepad file in command prompt and compile it.</w:t>
      </w:r>
    </w:p>
    <w:p w14:paraId="2B76EA1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BFE3D6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72A78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5AE8B66C" wp14:editId="2CAB3742">
            <wp:extent cx="5731510" cy="2240280"/>
            <wp:effectExtent l="0" t="0" r="2540" b="7620"/>
            <wp:docPr id="2515793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937" name="Picture 1" descr="A computer screen shot of a black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9CB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  1errors which is in the f3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variable .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Go to notepad and correct the mistake in the statement.</w:t>
      </w:r>
    </w:p>
    <w:p w14:paraId="27D9D03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72A78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3F73B9A4" wp14:editId="55A59A2D">
            <wp:extent cx="5731510" cy="3432810"/>
            <wp:effectExtent l="0" t="0" r="2540" b="0"/>
            <wp:docPr id="102104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430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204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ERROR:</w:t>
      </w:r>
    </w:p>
    <w:p w14:paraId="6DE2250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Add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semicoloum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after f3=f1+f2</w:t>
      </w:r>
    </w:p>
    <w:p w14:paraId="17B27AF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noProof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fib.java and compile it.</w:t>
      </w:r>
    </w:p>
    <w:p w14:paraId="352358D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72A78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4D1882C5" wp14:editId="405D91EA">
            <wp:extent cx="5731510" cy="3163570"/>
            <wp:effectExtent l="0" t="0" r="2540" b="0"/>
            <wp:docPr id="108682119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21193" name="Picture 1" descr="A computer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2813785C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Program5: </w:t>
      </w:r>
      <w:r w:rsidRPr="00C65A02">
        <w:rPr>
          <w:rFonts w:ascii="Aptos Display" w:hAnsi="Aptos Display"/>
          <w:sz w:val="40"/>
          <w:szCs w:val="40"/>
          <w:lang w:val="en-US"/>
        </w:rPr>
        <w:t>Write java program that print</w:t>
      </w:r>
      <w:r>
        <w:rPr>
          <w:rFonts w:ascii="Aptos Display" w:hAnsi="Aptos Display"/>
          <w:sz w:val="40"/>
          <w:szCs w:val="40"/>
          <w:lang w:val="en-US"/>
        </w:rPr>
        <w:t xml:space="preserve">s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fibinocci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of number.</w:t>
      </w:r>
    </w:p>
    <w:p w14:paraId="0DFD35D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that </w:t>
      </w:r>
      <w:r>
        <w:rPr>
          <w:rFonts w:ascii="Aptos Display" w:hAnsi="Aptos Display"/>
          <w:sz w:val="40"/>
          <w:szCs w:val="40"/>
          <w:lang w:val="en-US"/>
        </w:rPr>
        <w:t xml:space="preserve">convert Temperature from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celcius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to Fahrenheit</w:t>
      </w:r>
    </w:p>
    <w:p w14:paraId="4608545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897C35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12E2D5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java program that </w:t>
      </w:r>
      <w:r>
        <w:rPr>
          <w:rFonts w:ascii="Aptos Display" w:hAnsi="Aptos Display"/>
          <w:sz w:val="40"/>
          <w:szCs w:val="40"/>
          <w:lang w:val="en-US"/>
        </w:rPr>
        <w:t xml:space="preserve">convert Temperature from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celcius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to Fahrenheit</w:t>
      </w:r>
    </w:p>
    <w:p w14:paraId="638D12D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464FDF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60B38962" wp14:editId="62AA6A76">
            <wp:extent cx="5731510" cy="2758440"/>
            <wp:effectExtent l="0" t="0" r="2540" b="3810"/>
            <wp:docPr id="148808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825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34C5" w14:textId="77777777" w:rsidR="004E53F5" w:rsidRDefault="004E53F5" w:rsidP="004E53F5">
      <w:pPr>
        <w:tabs>
          <w:tab w:val="left" w:pos="8025"/>
        </w:tabs>
        <w:rPr>
          <w:noProof/>
        </w:rPr>
      </w:pPr>
    </w:p>
    <w:p w14:paraId="59AD4221" w14:textId="77777777" w:rsidR="004E53F5" w:rsidRPr="00F72A78" w:rsidRDefault="004E53F5" w:rsidP="004E53F5">
      <w:pPr>
        <w:tabs>
          <w:tab w:val="left" w:pos="8025"/>
        </w:tabs>
        <w:rPr>
          <w:noProof/>
        </w:rPr>
      </w:pPr>
    </w:p>
    <w:p w14:paraId="66CEE0A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temp.java and open the notepad file in command prompt and compile it.</w:t>
      </w:r>
    </w:p>
    <w:p w14:paraId="298D396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912005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3EC3265B" wp14:editId="5FA343B4">
            <wp:extent cx="5731510" cy="1818640"/>
            <wp:effectExtent l="0" t="0" r="2540" b="0"/>
            <wp:docPr id="104155401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4015" name="Picture 1" descr="A computer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793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  1errors which is in the scanner close. Go to notepad and correct the mistake in the statement.</w:t>
      </w:r>
    </w:p>
    <w:p w14:paraId="7D38E15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912005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156937A5" wp14:editId="008873F6">
            <wp:extent cx="5731510" cy="2796540"/>
            <wp:effectExtent l="0" t="0" r="2540" b="3810"/>
            <wp:docPr id="46040632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06322" name="Picture 1" descr="A screen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4AE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ERROR:</w:t>
      </w:r>
    </w:p>
    <w:p w14:paraId="6D2A5AD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Add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semicoloum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after scanner close.</w:t>
      </w:r>
    </w:p>
    <w:p w14:paraId="0CEC311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noProof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temp.java and compile it.</w:t>
      </w:r>
    </w:p>
    <w:p w14:paraId="5C25102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912005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0DD54EA1" wp14:editId="4B363B0C">
            <wp:extent cx="5731510" cy="1760220"/>
            <wp:effectExtent l="0" t="0" r="2540" b="0"/>
            <wp:docPr id="84719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90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14E9BA9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Program5: </w:t>
      </w:r>
      <w:r w:rsidRPr="00C65A02">
        <w:rPr>
          <w:rFonts w:ascii="Aptos Display" w:hAnsi="Aptos Display"/>
          <w:sz w:val="40"/>
          <w:szCs w:val="40"/>
          <w:lang w:val="en-US"/>
        </w:rPr>
        <w:t>Write java program that print</w:t>
      </w:r>
      <w:r>
        <w:rPr>
          <w:rFonts w:ascii="Aptos Display" w:hAnsi="Aptos Display"/>
          <w:sz w:val="40"/>
          <w:szCs w:val="40"/>
          <w:lang w:val="en-US"/>
        </w:rPr>
        <w:t xml:space="preserve">s simple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intrest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of number by user.</w:t>
      </w:r>
    </w:p>
    <w:p w14:paraId="65A796C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that that print</w:t>
      </w:r>
      <w:r>
        <w:rPr>
          <w:rFonts w:ascii="Aptos Display" w:hAnsi="Aptos Display"/>
          <w:sz w:val="40"/>
          <w:szCs w:val="40"/>
          <w:lang w:val="en-US"/>
        </w:rPr>
        <w:t xml:space="preserve">s simple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intrest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of number by user.</w:t>
      </w:r>
    </w:p>
    <w:p w14:paraId="694F65E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>java program that print</w:t>
      </w:r>
      <w:r>
        <w:rPr>
          <w:rFonts w:ascii="Aptos Display" w:hAnsi="Aptos Display"/>
          <w:sz w:val="40"/>
          <w:szCs w:val="40"/>
          <w:lang w:val="en-US"/>
        </w:rPr>
        <w:t xml:space="preserve">s simple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intrest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of number by user.</w:t>
      </w:r>
    </w:p>
    <w:p w14:paraId="2604DEB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912005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7A84286A" wp14:editId="3B0F65FE">
            <wp:extent cx="5391149" cy="2712720"/>
            <wp:effectExtent l="0" t="0" r="635" b="0"/>
            <wp:docPr id="14482885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88505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3963" cy="271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BED" w14:textId="77777777" w:rsidR="004E53F5" w:rsidRPr="00F72A78" w:rsidRDefault="004E53F5" w:rsidP="004E53F5">
      <w:pPr>
        <w:tabs>
          <w:tab w:val="left" w:pos="8025"/>
        </w:tabs>
        <w:rPr>
          <w:noProof/>
        </w:rPr>
      </w:pPr>
    </w:p>
    <w:p w14:paraId="19F61B3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simple.java and open the notepad file in command prompt and compile it.</w:t>
      </w:r>
    </w:p>
    <w:p w14:paraId="117F0F0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912005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58C881EF" wp14:editId="1F2DA4AA">
            <wp:extent cx="5731510" cy="1687195"/>
            <wp:effectExtent l="0" t="0" r="2540" b="8255"/>
            <wp:docPr id="186458150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81501" name="Picture 1" descr="A computer screen shot of a black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728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542F10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4260A9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  1errors which is in the float. Go to notepad and correct the mistake in the statement.</w:t>
      </w:r>
    </w:p>
    <w:p w14:paraId="5271034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498362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E6345B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3512C462" wp14:editId="2C04A70A">
            <wp:extent cx="5438775" cy="3093720"/>
            <wp:effectExtent l="0" t="0" r="9525" b="0"/>
            <wp:docPr id="42001300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13006" name="Picture 1" descr="A screen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6" cy="30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A65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97B280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ERROR:</w:t>
      </w:r>
    </w:p>
    <w:p w14:paraId="14BA847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Add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semicoloum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after Float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SI;</w:t>
      </w:r>
      <w:proofErr w:type="gramEnd"/>
    </w:p>
    <w:p w14:paraId="52784B0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noProof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simple.java and compile it.</w:t>
      </w:r>
      <w:r w:rsidRPr="003963D9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4988F064" wp14:editId="257B0A4A">
            <wp:extent cx="5731510" cy="2034540"/>
            <wp:effectExtent l="0" t="0" r="2540" b="3810"/>
            <wp:docPr id="1358733646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33646" name="Picture 1" descr="A computer screen shot of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332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062EDA7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WEEK-3:</w:t>
      </w:r>
    </w:p>
    <w:p w14:paraId="4E805CD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D76EB91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</w:t>
      </w:r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To create java program with following instructions</w:t>
      </w:r>
    </w:p>
    <w:p w14:paraId="4637E162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  <w:r w:rsidRPr="003963D9">
        <w:rPr>
          <w:rFonts w:ascii="Aptos Display" w:hAnsi="Aptos Display"/>
          <w:b/>
          <w:bCs/>
          <w:sz w:val="40"/>
          <w:szCs w:val="40"/>
          <w:lang w:val="en-US"/>
        </w:rPr>
        <w:lastRenderedPageBreak/>
        <w:t xml:space="preserve"> 1.Create a class with name car</w:t>
      </w:r>
    </w:p>
    <w:p w14:paraId="68CE3FEB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</w:p>
    <w:p w14:paraId="4B7719F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 xml:space="preserve"> 2. Create four attributes named </w:t>
      </w:r>
      <w:proofErr w:type="spell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car_color</w:t>
      </w:r>
      <w:proofErr w:type="spellEnd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 xml:space="preserve">                </w:t>
      </w:r>
      <w:proofErr w:type="spell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Car_</w:t>
      </w:r>
      <w:proofErr w:type="gram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brand,fuel</w:t>
      </w:r>
      <w:proofErr w:type="gramEnd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_</w:t>
      </w:r>
      <w:proofErr w:type="gram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type,mileage</w:t>
      </w:r>
      <w:proofErr w:type="spellEnd"/>
      <w:proofErr w:type="gramEnd"/>
    </w:p>
    <w:p w14:paraId="332C4C1C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</w:p>
    <w:p w14:paraId="4570A22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 xml:space="preserve"> 3. Create three methods named </w:t>
      </w:r>
      <w:proofErr w:type="gram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start(</w:t>
      </w:r>
      <w:proofErr w:type="gramEnd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 xml:space="preserve">), </w:t>
      </w:r>
      <w:proofErr w:type="gram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stop(</w:t>
      </w:r>
      <w:proofErr w:type="gramEnd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 xml:space="preserve">). </w:t>
      </w:r>
      <w:proofErr w:type="gram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Service(</w:t>
      </w:r>
      <w:proofErr w:type="gramEnd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)</w:t>
      </w:r>
    </w:p>
    <w:p w14:paraId="0D0A16DA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</w:p>
    <w:p w14:paraId="571B6AC2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 xml:space="preserve"> 4. Create three objects named car</w:t>
      </w:r>
      <w:proofErr w:type="gramStart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1,car</w:t>
      </w:r>
      <w:proofErr w:type="gramEnd"/>
      <w:r w:rsidRPr="003963D9">
        <w:rPr>
          <w:rFonts w:ascii="Aptos Display" w:hAnsi="Aptos Display"/>
          <w:b/>
          <w:bCs/>
          <w:sz w:val="40"/>
          <w:szCs w:val="40"/>
          <w:lang w:val="en-US"/>
        </w:rPr>
        <w:t>2 and car3</w:t>
      </w:r>
    </w:p>
    <w:p w14:paraId="51DB6BD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9C50F5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7EB511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992547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Step1: create new notepad folder and write the code of</w:t>
      </w:r>
      <w:r w:rsidRPr="00B173FE">
        <w:rPr>
          <w:rFonts w:ascii="Aptos Display" w:hAnsi="Aptos Display"/>
          <w:sz w:val="40"/>
          <w:szCs w:val="40"/>
          <w:lang w:val="en-US"/>
        </w:rPr>
        <w:t xml:space="preserve"> </w:t>
      </w:r>
      <w:r w:rsidRPr="00C65A02">
        <w:rPr>
          <w:rFonts w:ascii="Aptos Display" w:hAnsi="Aptos Display"/>
          <w:sz w:val="40"/>
          <w:szCs w:val="40"/>
          <w:lang w:val="en-US"/>
        </w:rPr>
        <w:t>java program that print</w:t>
      </w:r>
      <w:r>
        <w:rPr>
          <w:rFonts w:ascii="Aptos Display" w:hAnsi="Aptos Display"/>
          <w:sz w:val="40"/>
          <w:szCs w:val="40"/>
          <w:lang w:val="en-US"/>
        </w:rPr>
        <w:t xml:space="preserve">s class with name </w:t>
      </w:r>
      <w:proofErr w:type="spellStart"/>
      <w:proofErr w:type="gramStart"/>
      <w:r>
        <w:rPr>
          <w:rFonts w:ascii="Aptos Display" w:hAnsi="Aptos Display"/>
          <w:sz w:val="40"/>
          <w:szCs w:val="40"/>
          <w:lang w:val="en-US"/>
        </w:rPr>
        <w:t>car,attributes</w:t>
      </w:r>
      <w:proofErr w:type="spellEnd"/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and three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methods  with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three objects.</w:t>
      </w:r>
    </w:p>
    <w:p w14:paraId="6DC032A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import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java.util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.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*;</w:t>
      </w:r>
      <w:proofErr w:type="gramEnd"/>
    </w:p>
    <w:p w14:paraId="0163F21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>class car</w:t>
      </w:r>
    </w:p>
    <w:p w14:paraId="724AD921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>{</w:t>
      </w:r>
    </w:p>
    <w:p w14:paraId="3C78CE7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1955379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public String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Car_color</w:t>
      </w:r>
      <w:proofErr w:type="spellEnd"/>
    </w:p>
    <w:p w14:paraId="58AFEAD3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public String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Car_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brand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;</w:t>
      </w:r>
      <w:proofErr w:type="gramEnd"/>
    </w:p>
    <w:p w14:paraId="6FD07E63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public String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fuel_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type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;</w:t>
      </w:r>
      <w:proofErr w:type="gramEnd"/>
    </w:p>
    <w:p w14:paraId="2C8D8A30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public int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mileage;</w:t>
      </w:r>
      <w:proofErr w:type="gramEnd"/>
    </w:p>
    <w:p w14:paraId="4CFB0E6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lastRenderedPageBreak/>
        <w:t xml:space="preserve">   public void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start(</w:t>
      </w:r>
      <w:proofErr w:type="gramEnd"/>
      <w:r w:rsidRPr="003963D9">
        <w:rPr>
          <w:rFonts w:ascii="Aptos Display" w:hAnsi="Aptos Display"/>
          <w:sz w:val="40"/>
          <w:szCs w:val="40"/>
          <w:lang w:val="en-US"/>
        </w:rPr>
        <w:t>)</w:t>
      </w:r>
    </w:p>
    <w:p w14:paraId="566483BF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{</w:t>
      </w:r>
    </w:p>
    <w:p w14:paraId="691F19AA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</w:t>
      </w:r>
    </w:p>
    <w:p w14:paraId="69288272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Started:"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52213AA3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 xml:space="preserve">("Car color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is :</w:t>
      </w:r>
      <w:proofErr w:type="gramEnd"/>
      <w:r w:rsidRPr="003963D9">
        <w:rPr>
          <w:rFonts w:ascii="Aptos Display" w:hAnsi="Aptos Display"/>
          <w:sz w:val="40"/>
          <w:szCs w:val="40"/>
          <w:lang w:val="en-US"/>
        </w:rPr>
        <w:t>"+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Car_color</w:t>
      </w:r>
      <w:proofErr w:type="spellEnd"/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5FD35648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Brand is:"+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Car_brand</w:t>
      </w:r>
      <w:proofErr w:type="spellEnd"/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49A1E48B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fuel type is:"+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fuel_type</w:t>
      </w:r>
      <w:proofErr w:type="spellEnd"/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62C980E9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mileage is:"+mileage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6763515E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}</w:t>
      </w:r>
    </w:p>
    <w:p w14:paraId="68358479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public void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service(</w:t>
      </w:r>
      <w:proofErr w:type="gramEnd"/>
      <w:r w:rsidRPr="003963D9">
        <w:rPr>
          <w:rFonts w:ascii="Aptos Display" w:hAnsi="Aptos Display"/>
          <w:sz w:val="40"/>
          <w:szCs w:val="40"/>
          <w:lang w:val="en-US"/>
        </w:rPr>
        <w:t>)</w:t>
      </w:r>
    </w:p>
    <w:p w14:paraId="6828036D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</w:t>
      </w:r>
    </w:p>
    <w:p w14:paraId="621854E5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{</w:t>
      </w:r>
    </w:p>
    <w:p w14:paraId="5A7DCF6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Started:"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278A5FB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 xml:space="preserve">("Car color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is :</w:t>
      </w:r>
      <w:proofErr w:type="gramEnd"/>
      <w:r w:rsidRPr="003963D9">
        <w:rPr>
          <w:rFonts w:ascii="Aptos Display" w:hAnsi="Aptos Display"/>
          <w:sz w:val="40"/>
          <w:szCs w:val="40"/>
          <w:lang w:val="en-US"/>
        </w:rPr>
        <w:t>"+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Car_color</w:t>
      </w:r>
      <w:proofErr w:type="spellEnd"/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028692ED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Brand is:"+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Car_brand</w:t>
      </w:r>
      <w:proofErr w:type="spellEnd"/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7FBF3E59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fuel type is:"+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fuel_type</w:t>
      </w:r>
      <w:proofErr w:type="spellEnd"/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66C7DBA3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("Car mileage is:"+mileage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1C41DE00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}</w:t>
      </w:r>
    </w:p>
    <w:p w14:paraId="25EE5B0D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public void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stop(</w:t>
      </w:r>
      <w:proofErr w:type="gramEnd"/>
      <w:r w:rsidRPr="003963D9">
        <w:rPr>
          <w:rFonts w:ascii="Aptos Display" w:hAnsi="Aptos Display"/>
          <w:sz w:val="40"/>
          <w:szCs w:val="40"/>
          <w:lang w:val="en-US"/>
        </w:rPr>
        <w:t>)</w:t>
      </w:r>
    </w:p>
    <w:p w14:paraId="4427CC47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</w:t>
      </w:r>
    </w:p>
    <w:p w14:paraId="47663B3B" w14:textId="0E4905C2" w:rsidR="004E53F5" w:rsidRPr="003963D9" w:rsidRDefault="002D0346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    </w:t>
      </w:r>
      <w:r w:rsidR="004E53F5" w:rsidRPr="003963D9">
        <w:rPr>
          <w:rFonts w:ascii="Aptos Display" w:hAnsi="Aptos Display"/>
          <w:sz w:val="40"/>
          <w:szCs w:val="40"/>
          <w:lang w:val="en-US"/>
        </w:rPr>
        <w:t xml:space="preserve"> public static void </w:t>
      </w:r>
      <w:proofErr w:type="gramStart"/>
      <w:r w:rsidR="004E53F5" w:rsidRPr="003963D9">
        <w:rPr>
          <w:rFonts w:ascii="Aptos Display" w:hAnsi="Aptos Display"/>
          <w:sz w:val="40"/>
          <w:szCs w:val="40"/>
          <w:lang w:val="en-US"/>
        </w:rPr>
        <w:t>main(</w:t>
      </w:r>
      <w:proofErr w:type="gramEnd"/>
      <w:r w:rsidR="004E53F5" w:rsidRPr="003963D9">
        <w:rPr>
          <w:rFonts w:ascii="Aptos Display" w:hAnsi="Aptos Display"/>
          <w:sz w:val="40"/>
          <w:szCs w:val="40"/>
          <w:lang w:val="en-US"/>
        </w:rPr>
        <w:t xml:space="preserve">String </w:t>
      </w:r>
      <w:proofErr w:type="spellStart"/>
      <w:proofErr w:type="gramStart"/>
      <w:r w:rsidR="004E53F5" w:rsidRPr="003963D9">
        <w:rPr>
          <w:rFonts w:ascii="Aptos Display" w:hAnsi="Aptos Display"/>
          <w:sz w:val="40"/>
          <w:szCs w:val="40"/>
          <w:lang w:val="en-US"/>
        </w:rPr>
        <w:t>args</w:t>
      </w:r>
      <w:proofErr w:type="spellEnd"/>
      <w:r w:rsidR="004E53F5" w:rsidRPr="003963D9">
        <w:rPr>
          <w:rFonts w:ascii="Aptos Display" w:hAnsi="Aptos Display"/>
          <w:sz w:val="40"/>
          <w:szCs w:val="40"/>
          <w:lang w:val="en-US"/>
        </w:rPr>
        <w:t>[</w:t>
      </w:r>
      <w:proofErr w:type="gramEnd"/>
      <w:r w:rsidR="004E53F5" w:rsidRPr="003963D9">
        <w:rPr>
          <w:rFonts w:ascii="Aptos Display" w:hAnsi="Aptos Display"/>
          <w:sz w:val="40"/>
          <w:szCs w:val="40"/>
          <w:lang w:val="en-US"/>
        </w:rPr>
        <w:t>])</w:t>
      </w:r>
    </w:p>
    <w:p w14:paraId="37FB1901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 xml:space="preserve">{  </w:t>
      </w:r>
      <w:proofErr w:type="gramEnd"/>
      <w:r w:rsidRPr="003963D9">
        <w:rPr>
          <w:rFonts w:ascii="Aptos Display" w:hAnsi="Aptos Display"/>
          <w:sz w:val="40"/>
          <w:szCs w:val="40"/>
          <w:lang w:val="en-US"/>
        </w:rPr>
        <w:t xml:space="preserve"> 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System.out.println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("\</w:t>
      </w:r>
      <w:proofErr w:type="spellStart"/>
      <w:r w:rsidRPr="003963D9">
        <w:rPr>
          <w:rFonts w:ascii="Aptos Display" w:hAnsi="Aptos Display"/>
          <w:sz w:val="40"/>
          <w:szCs w:val="40"/>
          <w:lang w:val="en-US"/>
        </w:rPr>
        <w:t>nNIKHIL</w:t>
      </w:r>
      <w:proofErr w:type="spellEnd"/>
      <w:r w:rsidRPr="003963D9">
        <w:rPr>
          <w:rFonts w:ascii="Aptos Display" w:hAnsi="Aptos Display"/>
          <w:sz w:val="40"/>
          <w:szCs w:val="40"/>
          <w:lang w:val="en-US"/>
        </w:rPr>
        <w:t>\n\n"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36FB1BA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lastRenderedPageBreak/>
        <w:t xml:space="preserve">       car car1 = new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car();</w:t>
      </w:r>
      <w:proofErr w:type="gramEnd"/>
    </w:p>
    <w:p w14:paraId="5A607270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car1.Car_color = "Blue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4113294D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car1.Car_brand = "Audi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1724370E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car1.fuel_type = "Deisel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6360E3E2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car1.mileage =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100;</w:t>
      </w:r>
      <w:proofErr w:type="gramEnd"/>
    </w:p>
    <w:p w14:paraId="1713401A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car1.start(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588EE79B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 car2 = new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car();</w:t>
      </w:r>
      <w:proofErr w:type="gramEnd"/>
    </w:p>
    <w:p w14:paraId="7D580E0E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car2.Car_color = "Red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36202CBE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car2.Car_brand = "Tesla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0B614008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car2.fuel_type = "EV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2CE21F91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car2.mileage =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200;</w:t>
      </w:r>
      <w:proofErr w:type="gramEnd"/>
    </w:p>
    <w:p w14:paraId="79E1BB0A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car2.stop(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63D165C4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 car3 = new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car();</w:t>
      </w:r>
      <w:proofErr w:type="gramEnd"/>
    </w:p>
    <w:p w14:paraId="733A093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car3.Car_color = "Yellow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148043DF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car3.Car_brand = "BMW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17B8812E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car3.fuel_type = "Petrol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";</w:t>
      </w:r>
      <w:proofErr w:type="gramEnd"/>
    </w:p>
    <w:p w14:paraId="1C4079E9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 car3.mileage = 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300;</w:t>
      </w:r>
      <w:proofErr w:type="gramEnd"/>
    </w:p>
    <w:p w14:paraId="70919BF6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car3.service(</w:t>
      </w:r>
      <w:proofErr w:type="gramStart"/>
      <w:r w:rsidRPr="003963D9">
        <w:rPr>
          <w:rFonts w:ascii="Aptos Display" w:hAnsi="Aptos Display"/>
          <w:sz w:val="40"/>
          <w:szCs w:val="40"/>
          <w:lang w:val="en-US"/>
        </w:rPr>
        <w:t>);</w:t>
      </w:r>
      <w:proofErr w:type="gramEnd"/>
    </w:p>
    <w:p w14:paraId="1D190EAD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  </w:t>
      </w:r>
    </w:p>
    <w:p w14:paraId="6554C24F" w14:textId="77777777" w:rsidR="004E53F5" w:rsidRPr="003963D9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 xml:space="preserve">    }</w:t>
      </w:r>
    </w:p>
    <w:p w14:paraId="7FAF4B2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963D9">
        <w:rPr>
          <w:rFonts w:ascii="Aptos Display" w:hAnsi="Aptos Display"/>
          <w:sz w:val="40"/>
          <w:szCs w:val="40"/>
          <w:lang w:val="en-US"/>
        </w:rPr>
        <w:t>}</w:t>
      </w:r>
    </w:p>
    <w:p w14:paraId="02E2298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3960C3BD" w14:textId="77777777" w:rsidR="004E53F5" w:rsidRPr="00F72A78" w:rsidRDefault="004E53F5" w:rsidP="004E53F5">
      <w:pPr>
        <w:tabs>
          <w:tab w:val="left" w:pos="8025"/>
        </w:tabs>
        <w:rPr>
          <w:noProof/>
        </w:rPr>
      </w:pPr>
    </w:p>
    <w:p w14:paraId="5042085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car.java and open the notepad file in command prompt and compile it.</w:t>
      </w:r>
    </w:p>
    <w:p w14:paraId="104805C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3C7636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7C468A2D" wp14:editId="392FE39F">
            <wp:extent cx="5731510" cy="1744345"/>
            <wp:effectExtent l="0" t="0" r="2540" b="8255"/>
            <wp:docPr id="64971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16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2791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184A6B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  1errors which is in the string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Car_brand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>. Go to notepad and correct the mistake in the statement.</w:t>
      </w:r>
    </w:p>
    <w:p w14:paraId="08FC876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ERROR: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845"/>
        <w:gridCol w:w="2256"/>
        <w:gridCol w:w="2353"/>
        <w:gridCol w:w="2562"/>
      </w:tblGrid>
      <w:tr w:rsidR="004E53F5" w:rsidRPr="00891DBA" w14:paraId="2FC56062" w14:textId="77777777" w:rsidTr="00D771FF"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475C7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S No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745F0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Error Type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838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Cause of error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20062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Rectification</w:t>
            </w:r>
          </w:p>
        </w:tc>
      </w:tr>
      <w:tr w:rsidR="004E53F5" w:rsidRPr="00891DBA" w14:paraId="4911F5E3" w14:textId="77777777" w:rsidTr="00D771FF"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F4C98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 xml:space="preserve">1 </w:t>
            </w:r>
          </w:p>
        </w:tc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A3783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Syntax Error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083B2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 xml:space="preserve">Missing </w:t>
            </w:r>
            <w:proofErr w:type="gramStart"/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‘</w:t>
            </w:r>
            <w:r>
              <w:rPr>
                <w:rFonts w:ascii="Aptos Display" w:hAnsi="Aptos Display"/>
                <w:b/>
                <w:bCs/>
                <w:sz w:val="40"/>
                <w:szCs w:val="40"/>
              </w:rPr>
              <w:t>;</w:t>
            </w: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‘</w:t>
            </w:r>
            <w:proofErr w:type="gramEnd"/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8F4BD" w14:textId="77777777" w:rsidR="004E53F5" w:rsidRPr="00891DBA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proofErr w:type="gramStart"/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‘</w:t>
            </w:r>
            <w:r>
              <w:rPr>
                <w:rFonts w:ascii="Aptos Display" w:hAnsi="Aptos Display"/>
                <w:b/>
                <w:bCs/>
                <w:sz w:val="40"/>
                <w:szCs w:val="40"/>
              </w:rPr>
              <w:t>;</w:t>
            </w:r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>‘</w:t>
            </w:r>
            <w:proofErr w:type="gramEnd"/>
            <w:r w:rsidRPr="00891DBA">
              <w:rPr>
                <w:rFonts w:ascii="Aptos Display" w:hAnsi="Aptos Display"/>
                <w:b/>
                <w:bCs/>
                <w:sz w:val="40"/>
                <w:szCs w:val="40"/>
              </w:rPr>
              <w:t xml:space="preserve"> added</w:t>
            </w:r>
          </w:p>
        </w:tc>
      </w:tr>
    </w:tbl>
    <w:p w14:paraId="5112EFA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E8028D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noProof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car.java and compile it.</w:t>
      </w:r>
      <w:r w:rsidRPr="003C7636">
        <w:rPr>
          <w:noProof/>
        </w:rPr>
        <w:t xml:space="preserve"> </w:t>
      </w:r>
      <w:r w:rsidRPr="003C7636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7D3C2D97" wp14:editId="08ADEA1A">
            <wp:extent cx="5731510" cy="3451860"/>
            <wp:effectExtent l="0" t="0" r="2540" b="0"/>
            <wp:docPr id="807819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1900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A34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2E46D45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Program5: </w:t>
      </w:r>
    </w:p>
    <w:p w14:paraId="6E4C65F7" w14:textId="77777777" w:rsidR="004E53F5" w:rsidRPr="003C7636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Aim:  </w:t>
      </w:r>
      <w:r w:rsidRPr="00C65A02">
        <w:rPr>
          <w:rFonts w:ascii="Aptos Display" w:hAnsi="Aptos Display"/>
          <w:sz w:val="40"/>
          <w:szCs w:val="40"/>
          <w:lang w:val="en-US"/>
        </w:rPr>
        <w:t xml:space="preserve"> java program </w:t>
      </w:r>
      <w:proofErr w:type="gramStart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>To</w:t>
      </w:r>
      <w:proofErr w:type="gramEnd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 xml:space="preserve"> create a class </w:t>
      </w:r>
      <w:proofErr w:type="spellStart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>bankAccount</w:t>
      </w:r>
      <w:proofErr w:type="spellEnd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 xml:space="preserve"> with methods </w:t>
      </w:r>
      <w:proofErr w:type="gramStart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>deposit(</w:t>
      </w:r>
      <w:proofErr w:type="gramEnd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 xml:space="preserve">) and </w:t>
      </w:r>
      <w:proofErr w:type="spellStart"/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>withdrawl</w:t>
      </w:r>
      <w:proofErr w:type="spellEnd"/>
    </w:p>
    <w:p w14:paraId="03F0B191" w14:textId="77777777" w:rsidR="004E53F5" w:rsidRPr="003C7636" w:rsidRDefault="004E53F5" w:rsidP="004E53F5">
      <w:pPr>
        <w:tabs>
          <w:tab w:val="left" w:pos="8025"/>
        </w:tabs>
        <w:rPr>
          <w:rFonts w:ascii="Aptos Display" w:hAnsi="Aptos Display"/>
          <w:b/>
          <w:bCs/>
          <w:sz w:val="40"/>
          <w:szCs w:val="40"/>
          <w:lang w:val="en-US"/>
        </w:rPr>
      </w:pPr>
      <w:r w:rsidRPr="003C7636">
        <w:rPr>
          <w:rFonts w:ascii="Aptos Display" w:hAnsi="Aptos Display"/>
          <w:b/>
          <w:bCs/>
          <w:sz w:val="40"/>
          <w:szCs w:val="40"/>
          <w:lang w:val="en-US"/>
        </w:rPr>
        <w:t>Code:</w:t>
      </w:r>
    </w:p>
    <w:p w14:paraId="43D8AC7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A5D322F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 xml:space="preserve">Step1: create new notepad folder and write to create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banlk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account with method to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deposoit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withdrawl</w:t>
      </w:r>
      <w:proofErr w:type="spellEnd"/>
      <w:r>
        <w:rPr>
          <w:rFonts w:ascii="Aptos Display" w:hAnsi="Aptos Display"/>
          <w:sz w:val="40"/>
          <w:szCs w:val="40"/>
          <w:lang w:val="en-US"/>
        </w:rPr>
        <w:t>.</w:t>
      </w:r>
    </w:p>
    <w:p w14:paraId="145B36E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8922CB">
        <w:rPr>
          <w:rFonts w:ascii="Aptos Display" w:hAnsi="Aptos Display"/>
          <w:noProof/>
          <w:sz w:val="40"/>
          <w:szCs w:val="40"/>
          <w:lang w:val="en-US"/>
        </w:rPr>
        <w:lastRenderedPageBreak/>
        <w:drawing>
          <wp:inline distT="0" distB="0" distL="0" distR="0" wp14:anchorId="12FA9ED2" wp14:editId="33AB9AAF">
            <wp:extent cx="5731510" cy="5583382"/>
            <wp:effectExtent l="0" t="0" r="2540" b="0"/>
            <wp:docPr id="12076946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623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1379" cy="559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F3A0" w14:textId="77777777" w:rsidR="004E53F5" w:rsidRPr="00F72A78" w:rsidRDefault="004E53F5" w:rsidP="004E53F5">
      <w:pPr>
        <w:tabs>
          <w:tab w:val="left" w:pos="8025"/>
        </w:tabs>
        <w:rPr>
          <w:noProof/>
        </w:rPr>
      </w:pPr>
    </w:p>
    <w:p w14:paraId="44CCE63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2:Save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the file as Main1.java and open the notepad file in command prompt and compile it.</w:t>
      </w:r>
    </w:p>
    <w:p w14:paraId="03A8A27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1D2318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5959EE7C" wp14:editId="6A1EECC0">
            <wp:extent cx="5731510" cy="1810385"/>
            <wp:effectExtent l="0" t="0" r="2540" b="0"/>
            <wp:docPr id="65973851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38512" name="Picture 1" descr="A computer screen shot of a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E0C7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6F82BAE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19B06F9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 xml:space="preserve">Step3: 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So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 we are getting   1errors which is in the main string. Go to notepad and correct the mistake in the statement.</w:t>
      </w:r>
    </w:p>
    <w:p w14:paraId="20B5518A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FD39A3">
        <w:rPr>
          <w:rFonts w:ascii="Aptos Display" w:hAnsi="Aptos Display"/>
          <w:noProof/>
          <w:sz w:val="40"/>
          <w:szCs w:val="40"/>
          <w:lang w:val="en-US"/>
        </w:rPr>
        <w:drawing>
          <wp:inline distT="0" distB="0" distL="0" distR="0" wp14:anchorId="3F6D7C8F" wp14:editId="6650489F">
            <wp:extent cx="5731510" cy="5216236"/>
            <wp:effectExtent l="0" t="0" r="2540" b="3810"/>
            <wp:docPr id="8607428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42886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1273" cy="522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EDA0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97A12C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ERROR:</w:t>
      </w:r>
    </w:p>
    <w:tbl>
      <w:tblPr>
        <w:tblStyle w:val="TableGrid0"/>
        <w:tblpPr w:leftFromText="180" w:rightFromText="180" w:vertAnchor="page" w:horzAnchor="margin" w:tblpY="1179"/>
        <w:tblW w:w="0" w:type="auto"/>
        <w:tblLook w:val="04A0" w:firstRow="1" w:lastRow="0" w:firstColumn="1" w:lastColumn="0" w:noHBand="0" w:noVBand="1"/>
      </w:tblPr>
      <w:tblGrid>
        <w:gridCol w:w="1906"/>
        <w:gridCol w:w="2092"/>
        <w:gridCol w:w="2458"/>
        <w:gridCol w:w="2546"/>
      </w:tblGrid>
      <w:tr w:rsidR="004E53F5" w:rsidRPr="002F1577" w14:paraId="25DDB56D" w14:textId="77777777" w:rsidTr="00D771FF"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03019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proofErr w:type="spellStart"/>
            <w:proofErr w:type="gramStart"/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S.No</w:t>
            </w:r>
            <w:proofErr w:type="spellEnd"/>
            <w:proofErr w:type="gramEnd"/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1D897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Error type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0AD3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Reason for error</w:t>
            </w:r>
          </w:p>
        </w:tc>
        <w:tc>
          <w:tcPr>
            <w:tcW w:w="2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EFEB2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Rectification</w:t>
            </w:r>
          </w:p>
        </w:tc>
      </w:tr>
      <w:tr w:rsidR="004E53F5" w:rsidRPr="002F1577" w14:paraId="73868552" w14:textId="77777777" w:rsidTr="00D771FF"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5EA5E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1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CF4D6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Logical error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983AA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 xml:space="preserve">Incorrect </w:t>
            </w:r>
            <w:proofErr w:type="gramStart"/>
            <w:r>
              <w:rPr>
                <w:rFonts w:ascii="Aptos Display" w:hAnsi="Aptos Display"/>
                <w:b/>
                <w:bCs/>
                <w:sz w:val="40"/>
                <w:szCs w:val="40"/>
              </w:rPr>
              <w:t>symbol :</w:t>
            </w:r>
            <w:proofErr w:type="gramEnd"/>
          </w:p>
        </w:tc>
        <w:tc>
          <w:tcPr>
            <w:tcW w:w="2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D0D5D" w14:textId="77777777" w:rsidR="004E53F5" w:rsidRPr="002F1577" w:rsidRDefault="004E53F5" w:rsidP="00D771FF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40"/>
                <w:szCs w:val="40"/>
              </w:rPr>
            </w:pPr>
            <w:r w:rsidRPr="002F1577">
              <w:rPr>
                <w:rFonts w:ascii="Aptos Display" w:hAnsi="Aptos Display"/>
                <w:b/>
                <w:bCs/>
                <w:sz w:val="40"/>
                <w:szCs w:val="40"/>
              </w:rPr>
              <w:t>Formula rectified</w:t>
            </w:r>
          </w:p>
        </w:tc>
      </w:tr>
    </w:tbl>
    <w:p w14:paraId="0AB5812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02820B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noProof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lastRenderedPageBreak/>
        <w:t>Step4:</w:t>
      </w:r>
      <w:r w:rsidRPr="00B05187">
        <w:rPr>
          <w:rFonts w:ascii="Aptos Display" w:hAnsi="Aptos Display"/>
          <w:sz w:val="40"/>
          <w:szCs w:val="40"/>
          <w:lang w:val="en-US"/>
        </w:rPr>
        <w:t xml:space="preserve"> </w:t>
      </w:r>
      <w:r>
        <w:rPr>
          <w:rFonts w:ascii="Aptos Display" w:hAnsi="Aptos Display"/>
          <w:sz w:val="40"/>
          <w:szCs w:val="40"/>
          <w:lang w:val="en-US"/>
        </w:rPr>
        <w:t xml:space="preserve"> Now save the java file and open the command window and type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javac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Main1.java and compile it.</w:t>
      </w:r>
    </w:p>
    <w:p w14:paraId="4E7BCFC4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noProof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0FEF153" wp14:editId="2D08EDF4">
            <wp:extent cx="5731510" cy="1544782"/>
            <wp:effectExtent l="0" t="0" r="2540" b="0"/>
            <wp:docPr id="1439180221" name="Picture 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0221" name="Picture 3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30" cy="155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708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Step</w:t>
      </w:r>
      <w:proofErr w:type="gramStart"/>
      <w:r>
        <w:rPr>
          <w:rFonts w:ascii="Aptos Display" w:hAnsi="Aptos Display"/>
          <w:sz w:val="40"/>
          <w:szCs w:val="40"/>
          <w:lang w:val="en-US"/>
        </w:rPr>
        <w:t>5:Now</w:t>
      </w:r>
      <w:proofErr w:type="gramEnd"/>
      <w:r>
        <w:rPr>
          <w:rFonts w:ascii="Aptos Display" w:hAnsi="Aptos Display"/>
          <w:sz w:val="40"/>
          <w:szCs w:val="40"/>
          <w:lang w:val="en-US"/>
        </w:rPr>
        <w:t xml:space="preserve">, the java program is correctly </w:t>
      </w:r>
      <w:proofErr w:type="spellStart"/>
      <w:r>
        <w:rPr>
          <w:rFonts w:ascii="Aptos Display" w:hAnsi="Aptos Display"/>
          <w:sz w:val="40"/>
          <w:szCs w:val="40"/>
          <w:lang w:val="en-US"/>
        </w:rPr>
        <w:t>excecuted</w:t>
      </w:r>
      <w:proofErr w:type="spellEnd"/>
      <w:r>
        <w:rPr>
          <w:rFonts w:ascii="Aptos Display" w:hAnsi="Aptos Display"/>
          <w:sz w:val="40"/>
          <w:szCs w:val="40"/>
          <w:lang w:val="en-US"/>
        </w:rPr>
        <w:t xml:space="preserve"> and there are no errors in the java program.</w:t>
      </w:r>
    </w:p>
    <w:p w14:paraId="137F81D8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F4C5F19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D14BC13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126CCAF0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348B3CB2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276B2B9F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F7E87D4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1EF00E0" w14:textId="77777777" w:rsidR="00D65D0A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6BC3AE6" w14:textId="4D46CB1B" w:rsidR="002D0346" w:rsidRDefault="00D65D0A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>
        <w:rPr>
          <w:rFonts w:ascii="Aptos Display" w:hAnsi="Aptos Display"/>
          <w:sz w:val="40"/>
          <w:szCs w:val="40"/>
          <w:lang w:val="en-US"/>
        </w:rPr>
        <w:t>WEEK_4</w:t>
      </w:r>
    </w:p>
    <w:p w14:paraId="5C543275" w14:textId="51D219AD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28"/>
          <w:szCs w:val="28"/>
          <w:lang w:val="en-CA"/>
        </w:rPr>
      </w:pPr>
      <w:r w:rsidRPr="002D0346">
        <w:rPr>
          <w:rFonts w:ascii="Aptos Display" w:hAnsi="Aptos Display"/>
          <w:sz w:val="28"/>
          <w:szCs w:val="28"/>
          <w:lang w:val="en-CA"/>
        </w:rPr>
        <w:t>1)AIM: WRITE A JAVA PROGRAM WITH CLASS NAMED “Book”. THE CLASS SHOU</w:t>
      </w:r>
      <w:r w:rsidR="00D65D0A">
        <w:rPr>
          <w:rFonts w:ascii="Aptos Display" w:hAnsi="Aptos Display"/>
          <w:sz w:val="28"/>
          <w:szCs w:val="28"/>
          <w:lang w:val="en-CA"/>
        </w:rPr>
        <w:t>L</w:t>
      </w:r>
      <w:r w:rsidRPr="002D0346">
        <w:rPr>
          <w:rFonts w:ascii="Aptos Display" w:hAnsi="Aptos Display"/>
          <w:sz w:val="28"/>
          <w:szCs w:val="28"/>
          <w:lang w:val="en-CA"/>
        </w:rPr>
        <w:t>D CONTAIN VARIOUS ATTRIBUTES SUCH AS TITLE, AUTHOR, YEAR OF PUBLICATION. IT SHOULD ALSO CONTAIN A CONSTRUCTOR WITH PARAMETERS WHICH INITIALIZES TITLE, AUTHOR, YEAR OF PUBLICATION AND CREATE A METHOD WHICH DISPLAYS THE DETAILS OF 2 BOOKS.</w:t>
      </w:r>
    </w:p>
    <w:p w14:paraId="36902BE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0CE02C9C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>PROGRAM:</w:t>
      </w:r>
    </w:p>
    <w:p w14:paraId="0F1C153F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class book </w:t>
      </w:r>
    </w:p>
    <w:p w14:paraId="4367CAAF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lastRenderedPageBreak/>
        <w:t xml:space="preserve">{ </w:t>
      </w:r>
    </w:p>
    <w:p w14:paraId="7FD76945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public String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Title;</w:t>
      </w:r>
      <w:proofErr w:type="gramEnd"/>
    </w:p>
    <w:p w14:paraId="05EE8A22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public String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Author;</w:t>
      </w:r>
      <w:proofErr w:type="gramEnd"/>
    </w:p>
    <w:p w14:paraId="2B35FCD1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public int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YearofPublication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;</w:t>
      </w:r>
      <w:proofErr w:type="gramEnd"/>
    </w:p>
    <w:p w14:paraId="513095D2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book(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 xml:space="preserve">String Title, String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Author,int</w:t>
      </w:r>
      <w:proofErr w:type="spellEnd"/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 xml:space="preserve"> </w:t>
      </w:r>
      <w:proofErr w:type="spellStart"/>
      <w:r w:rsidRPr="002D0346">
        <w:rPr>
          <w:rFonts w:ascii="Aptos Display" w:hAnsi="Aptos Display"/>
          <w:sz w:val="32"/>
          <w:szCs w:val="32"/>
          <w:lang w:val="en-CA"/>
        </w:rPr>
        <w:t>YearofPublication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)</w:t>
      </w:r>
    </w:p>
    <w:p w14:paraId="4FF08675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>{</w:t>
      </w:r>
    </w:p>
    <w:p w14:paraId="5963294B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this.Title</w:t>
      </w:r>
      <w:proofErr w:type="spellEnd"/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=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Title;</w:t>
      </w:r>
      <w:proofErr w:type="gramEnd"/>
    </w:p>
    <w:p w14:paraId="4C340693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this.Author</w:t>
      </w:r>
      <w:proofErr w:type="spellEnd"/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=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Author;</w:t>
      </w:r>
      <w:proofErr w:type="gramEnd"/>
    </w:p>
    <w:p w14:paraId="02ED1790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this.YearofPublication</w:t>
      </w:r>
      <w:proofErr w:type="spellEnd"/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 xml:space="preserve">=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YearofPublication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;</w:t>
      </w:r>
      <w:proofErr w:type="gramEnd"/>
    </w:p>
    <w:p w14:paraId="5CADA0D7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0C00346C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>}</w:t>
      </w:r>
    </w:p>
    <w:p w14:paraId="7EE7D551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public void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Details(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)</w:t>
      </w:r>
    </w:p>
    <w:p w14:paraId="1EEF8C93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{</w:t>
      </w:r>
    </w:p>
    <w:p w14:paraId="66F09886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</w:t>
      </w:r>
      <w:proofErr w:type="spellStart"/>
      <w:r w:rsidRPr="002D0346">
        <w:rPr>
          <w:rFonts w:ascii="Aptos Display" w:hAnsi="Aptos Display"/>
          <w:sz w:val="32"/>
          <w:szCs w:val="32"/>
          <w:lang w:val="en-CA"/>
        </w:rPr>
        <w:t>System.out.println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("Title of the book:"+Title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);</w:t>
      </w:r>
      <w:proofErr w:type="gramEnd"/>
    </w:p>
    <w:p w14:paraId="37184491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</w:t>
      </w:r>
      <w:proofErr w:type="spellStart"/>
      <w:r w:rsidRPr="002D0346">
        <w:rPr>
          <w:rFonts w:ascii="Aptos Display" w:hAnsi="Aptos Display"/>
          <w:sz w:val="32"/>
          <w:szCs w:val="32"/>
          <w:lang w:val="en-CA"/>
        </w:rPr>
        <w:t>System.out.println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("Author of the book:"+Author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);</w:t>
      </w:r>
      <w:proofErr w:type="gramEnd"/>
    </w:p>
    <w:p w14:paraId="390B3A21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</w:t>
      </w:r>
      <w:proofErr w:type="spellStart"/>
      <w:r w:rsidRPr="002D0346">
        <w:rPr>
          <w:rFonts w:ascii="Aptos Display" w:hAnsi="Aptos Display"/>
          <w:sz w:val="32"/>
          <w:szCs w:val="32"/>
          <w:lang w:val="en-CA"/>
        </w:rPr>
        <w:t>System.out.println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("Year of Publication of the book:"+</w:t>
      </w:r>
      <w:proofErr w:type="spellStart"/>
      <w:r w:rsidRPr="002D0346">
        <w:rPr>
          <w:rFonts w:ascii="Aptos Display" w:hAnsi="Aptos Display"/>
          <w:sz w:val="32"/>
          <w:szCs w:val="32"/>
          <w:lang w:val="en-CA"/>
        </w:rPr>
        <w:t>YearofPublication</w:t>
      </w:r>
      <w:proofErr w:type="spellEnd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);</w:t>
      </w:r>
      <w:proofErr w:type="gramEnd"/>
    </w:p>
    <w:p w14:paraId="7EC1DA74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}</w:t>
      </w:r>
    </w:p>
    <w:p w14:paraId="6DE68581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public static void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main(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 xml:space="preserve">String </w:t>
      </w:r>
      <w:proofErr w:type="spellStart"/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args</w:t>
      </w:r>
      <w:proofErr w:type="spellEnd"/>
      <w:r w:rsidRPr="002D0346">
        <w:rPr>
          <w:rFonts w:ascii="Aptos Display" w:hAnsi="Aptos Display"/>
          <w:sz w:val="32"/>
          <w:szCs w:val="32"/>
          <w:lang w:val="en-CA"/>
        </w:rPr>
        <w:t>[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])</w:t>
      </w:r>
    </w:p>
    <w:p w14:paraId="3F9C9F53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{</w:t>
      </w:r>
    </w:p>
    <w:p w14:paraId="7698F78F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book b1=new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book(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"JAVA Programming Language", "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Dr.Suresh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",2020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);</w:t>
      </w:r>
      <w:proofErr w:type="gramEnd"/>
    </w:p>
    <w:p w14:paraId="655E22EE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b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1.Details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(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 ;</w:t>
      </w:r>
      <w:proofErr w:type="gramEnd"/>
    </w:p>
    <w:p w14:paraId="676EF992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book b2=new 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book(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"Physics", "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Dr.Sujata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",2009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);</w:t>
      </w:r>
      <w:proofErr w:type="gramEnd"/>
    </w:p>
    <w:p w14:paraId="27695292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       b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2.Details</w:t>
      </w:r>
      <w:proofErr w:type="gramEnd"/>
      <w:r w:rsidRPr="002D0346">
        <w:rPr>
          <w:rFonts w:ascii="Aptos Display" w:hAnsi="Aptos Display"/>
          <w:sz w:val="32"/>
          <w:szCs w:val="32"/>
          <w:lang w:val="en-CA"/>
        </w:rPr>
        <w:t>(</w:t>
      </w:r>
      <w:proofErr w:type="gramStart"/>
      <w:r w:rsidRPr="002D0346">
        <w:rPr>
          <w:rFonts w:ascii="Aptos Display" w:hAnsi="Aptos Display"/>
          <w:sz w:val="32"/>
          <w:szCs w:val="32"/>
          <w:lang w:val="en-CA"/>
        </w:rPr>
        <w:t>);</w:t>
      </w:r>
      <w:proofErr w:type="gramEnd"/>
    </w:p>
    <w:p w14:paraId="0E918089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 xml:space="preserve">}               </w:t>
      </w:r>
    </w:p>
    <w:p w14:paraId="227CA1DC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 w:rsidRPr="002D0346">
        <w:rPr>
          <w:rFonts w:ascii="Aptos Display" w:hAnsi="Aptos Display"/>
          <w:sz w:val="32"/>
          <w:szCs w:val="32"/>
          <w:lang w:val="en-CA"/>
        </w:rPr>
        <w:t>}</w:t>
      </w:r>
    </w:p>
    <w:p w14:paraId="7D390442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45BE60A3" w14:textId="225A4C97" w:rsidR="002D0346" w:rsidRDefault="002D0346" w:rsidP="002D0346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  <w:r w:rsidRPr="002D0346">
        <w:rPr>
          <w:rFonts w:ascii="Aptos Display" w:hAnsi="Aptos Display"/>
          <w:sz w:val="40"/>
          <w:szCs w:val="40"/>
          <w:lang w:val="en-US"/>
        </w:rPr>
        <w:lastRenderedPageBreak/>
        <w:t>OUTPUT:</w:t>
      </w:r>
    </w:p>
    <w:p w14:paraId="3E8D0787" w14:textId="64679CB6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>
        <w:rPr>
          <w:noProof/>
        </w:rPr>
        <w:drawing>
          <wp:inline distT="0" distB="0" distL="0" distR="0" wp14:anchorId="75F3E834" wp14:editId="1BDE2ACE">
            <wp:extent cx="5731510" cy="2171700"/>
            <wp:effectExtent l="0" t="0" r="2540" b="0"/>
            <wp:docPr id="100028390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3903" name="Picture 1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9289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58C5E3A6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3ECE56C5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477B621E" w14:textId="33AAF69E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NEGATIVE CASE:</w:t>
      </w:r>
    </w:p>
    <w:p w14:paraId="1AFF0BC6" w14:textId="70E526FC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  <w:r>
        <w:rPr>
          <w:noProof/>
        </w:rPr>
        <w:drawing>
          <wp:inline distT="0" distB="0" distL="0" distR="0" wp14:anchorId="2215865D" wp14:editId="577575FF">
            <wp:extent cx="5731510" cy="1736725"/>
            <wp:effectExtent l="0" t="0" r="2540" b="0"/>
            <wp:docPr id="5553269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26901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DCD5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57F12FE5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D0346" w:rsidRPr="002D0346" w14:paraId="18DDCB52" w14:textId="77777777" w:rsidTr="002D0346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5B7A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proofErr w:type="spellStart"/>
            <w:proofErr w:type="gramStart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S.No</w:t>
            </w:r>
            <w:proofErr w:type="spellEnd"/>
            <w:proofErr w:type="gram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D37C1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ERROR 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B82F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Reason for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6D171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Rectification</w:t>
            </w:r>
          </w:p>
        </w:tc>
      </w:tr>
      <w:tr w:rsidR="002D0346" w:rsidRPr="002D0346" w14:paraId="1B678854" w14:textId="77777777" w:rsidTr="002D0346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DD884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1.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7FD9E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</w:rPr>
              <w:t xml:space="preserve">Syntax error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9830B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</w:rPr>
              <w:t xml:space="preserve">No semicolon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52560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</w:rPr>
              <w:t>Semicolon added</w:t>
            </w:r>
          </w:p>
        </w:tc>
      </w:tr>
      <w:tr w:rsidR="002D0346" w:rsidRPr="002D0346" w14:paraId="268494E4" w14:textId="77777777" w:rsidTr="002D0346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5B7AF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2.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4A51E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</w:rPr>
              <w:t xml:space="preserve">Runtime error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4325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</w:rPr>
              <w:t xml:space="preserve">Incorrect path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FB4B7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</w:rPr>
              <w:t xml:space="preserve">Copied correct path </w:t>
            </w:r>
          </w:p>
        </w:tc>
      </w:tr>
    </w:tbl>
    <w:p w14:paraId="0BBF8517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78D48C58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CLASS DIAGRAM: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848"/>
      </w:tblGrid>
      <w:tr w:rsidR="002D0346" w:rsidRPr="002D0346" w14:paraId="1678D45A" w14:textId="77777777" w:rsidTr="002D0346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9164A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lastRenderedPageBreak/>
              <w:t>Book</w:t>
            </w:r>
          </w:p>
        </w:tc>
      </w:tr>
      <w:tr w:rsidR="002D0346" w:rsidRPr="002D0346" w14:paraId="0F9380DA" w14:textId="77777777" w:rsidTr="002D0346">
        <w:trPr>
          <w:trHeight w:val="272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72E67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-title: String</w:t>
            </w:r>
          </w:p>
          <w:p w14:paraId="5B3BF79D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-author: String</w:t>
            </w:r>
          </w:p>
          <w:p w14:paraId="269725D7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-year: int</w:t>
            </w:r>
          </w:p>
        </w:tc>
      </w:tr>
      <w:tr w:rsidR="002D0346" w:rsidRPr="002D0346" w14:paraId="552D71F1" w14:textId="77777777" w:rsidTr="002D0346">
        <w:trPr>
          <w:trHeight w:val="263"/>
        </w:trPr>
        <w:tc>
          <w:tcPr>
            <w:tcW w:w="3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D335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 xml:space="preserve">+ </w:t>
            </w:r>
            <w:proofErr w:type="gramStart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Book(</w:t>
            </w:r>
            <w:proofErr w:type="gramEnd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 xml:space="preserve">title: String, </w:t>
            </w:r>
            <w:proofErr w:type="spellStart"/>
            <w:proofErr w:type="gramStart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author:String</w:t>
            </w:r>
            <w:proofErr w:type="spellEnd"/>
            <w:proofErr w:type="gramEnd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 xml:space="preserve">, year: int) + </w:t>
            </w:r>
            <w:proofErr w:type="spellStart"/>
            <w:proofErr w:type="gramStart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displayDetails</w:t>
            </w:r>
            <w:proofErr w:type="spellEnd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(</w:t>
            </w:r>
            <w:proofErr w:type="gramEnd"/>
            <w:r w:rsidRPr="002D0346">
              <w:rPr>
                <w:rFonts w:ascii="Aptos Display" w:hAnsi="Aptos Display"/>
                <w:sz w:val="32"/>
                <w:szCs w:val="32"/>
                <w:lang w:val="en-CA"/>
              </w:rPr>
              <w:t>): void</w:t>
            </w:r>
          </w:p>
        </w:tc>
      </w:tr>
    </w:tbl>
    <w:p w14:paraId="6021686A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sz w:val="32"/>
          <w:szCs w:val="32"/>
          <w:lang w:val="en-CA"/>
        </w:rPr>
      </w:pPr>
    </w:p>
    <w:p w14:paraId="7B221A04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 xml:space="preserve">2)AIM: WRITE </w:t>
      </w:r>
      <w:proofErr w:type="gramStart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A  JAVA</w:t>
      </w:r>
      <w:proofErr w:type="gramEnd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 xml:space="preserve"> PROGRAM WITH CLASS NAMED “</w:t>
      </w:r>
      <w:proofErr w:type="spellStart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MyClass</w:t>
      </w:r>
      <w:proofErr w:type="spellEnd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” WITH A STATIC VARIABLE COUNT OF INT TYPE. INTIALIZE IT TO ZERO AND A CONSTANT VARIABLE “Pi” OF TYPE DOUBLE INITIALIZED TO “3.14” AS ATTRIBUTES OF THAT CLASS. NOW DEFINE A CONSTRUCTOR FOR “</w:t>
      </w:r>
      <w:proofErr w:type="spellStart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MyClass</w:t>
      </w:r>
      <w:proofErr w:type="spellEnd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”, THAT INCREMENTS THE COUNT VARIABLE EACH TIME AN OBJECT OF “</w:t>
      </w:r>
      <w:proofErr w:type="spellStart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MyClass</w:t>
      </w:r>
      <w:proofErr w:type="spellEnd"/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” IS CREATED. FINALLY, PRINT THE FINAL VALUES OF ‘COUNT’ AND ‘PI’ VARIABLES AND CREATE 3 OBJECTS.</w:t>
      </w:r>
    </w:p>
    <w:p w14:paraId="4DE5E443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31C003BA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2D0346">
        <w:rPr>
          <w:rFonts w:ascii="Aptos Display" w:hAnsi="Aptos Display"/>
          <w:b/>
          <w:bCs/>
          <w:noProof/>
          <w:sz w:val="32"/>
          <w:szCs w:val="32"/>
          <w:lang w:val="en-CA"/>
        </w:rPr>
        <w:drawing>
          <wp:inline distT="0" distB="0" distL="0" distR="0" wp14:anchorId="3F1C8E82" wp14:editId="550CEF99">
            <wp:extent cx="5096586" cy="4372585"/>
            <wp:effectExtent l="0" t="0" r="8890" b="9525"/>
            <wp:docPr id="1325827393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27393" name="Picture 1" descr="A computer screen shot of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46">
        <w:rPr>
          <w:rFonts w:ascii="Aptos Display" w:hAnsi="Aptos Display"/>
          <w:b/>
          <w:bCs/>
          <w:sz w:val="32"/>
          <w:szCs w:val="32"/>
          <w:lang w:val="en-US"/>
        </w:rPr>
        <w:t>OUTPUT:</w:t>
      </w:r>
    </w:p>
    <w:p w14:paraId="6E7FAD87" w14:textId="4FC0B0B5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>
        <w:rPr>
          <w:noProof/>
        </w:rPr>
        <w:lastRenderedPageBreak/>
        <w:drawing>
          <wp:inline distT="0" distB="0" distL="0" distR="0" wp14:anchorId="2E48016C" wp14:editId="7F9FB672">
            <wp:extent cx="5591810" cy="1209675"/>
            <wp:effectExtent l="0" t="0" r="8890" b="9525"/>
            <wp:docPr id="176049543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95434" name="Picture 1" descr="A black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B348" w14:textId="5E38A3EE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>
        <w:rPr>
          <w:rFonts w:ascii="Aptos Display" w:hAnsi="Aptos Display"/>
          <w:b/>
          <w:bCs/>
          <w:sz w:val="32"/>
          <w:szCs w:val="32"/>
          <w:lang w:val="en-CA"/>
        </w:rPr>
        <w:t>Negative case:</w:t>
      </w:r>
    </w:p>
    <w:p w14:paraId="175BA7EE" w14:textId="4EF41B0A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>
        <w:rPr>
          <w:noProof/>
        </w:rPr>
        <w:drawing>
          <wp:inline distT="0" distB="0" distL="0" distR="0" wp14:anchorId="05BE21F5" wp14:editId="730A2069">
            <wp:extent cx="5731510" cy="1878965"/>
            <wp:effectExtent l="0" t="0" r="2540" b="6985"/>
            <wp:docPr id="118736777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67778" name="Picture 1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9E4B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01E71F0A" w14:textId="64046DA4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>
        <w:rPr>
          <w:rFonts w:ascii="Aptos Display" w:hAnsi="Aptos Display"/>
          <w:b/>
          <w:bCs/>
          <w:sz w:val="32"/>
          <w:szCs w:val="32"/>
          <w:lang w:val="en-CA"/>
        </w:rPr>
        <w:t>Errors:</w:t>
      </w:r>
    </w:p>
    <w:p w14:paraId="24DEA828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D0346" w:rsidRPr="002D0346" w14:paraId="0DE4C34D" w14:textId="77777777" w:rsidTr="002D0346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E792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proofErr w:type="spellStart"/>
            <w:proofErr w:type="gramStart"/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S.No</w:t>
            </w:r>
            <w:proofErr w:type="spellEnd"/>
            <w:proofErr w:type="gram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7D57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Error 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6061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Reason for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A20B0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Rectification</w:t>
            </w:r>
          </w:p>
        </w:tc>
      </w:tr>
      <w:tr w:rsidR="002D0346" w:rsidRPr="002D0346" w14:paraId="7E934E4D" w14:textId="77777777" w:rsidTr="002D0346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51FC4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1.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05DEB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No class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F7A8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No class name declared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CC878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Created class named ‘</w:t>
            </w:r>
            <w:proofErr w:type="spellStart"/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MyClass</w:t>
            </w:r>
            <w:proofErr w:type="spellEnd"/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’</w:t>
            </w:r>
          </w:p>
        </w:tc>
      </w:tr>
      <w:tr w:rsidR="002D0346" w:rsidRPr="002D0346" w14:paraId="5AC6EEB5" w14:textId="77777777" w:rsidTr="002D0346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FCE57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2.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BCEDF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Syntax error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C372D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Not added keyword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D7DFB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28"/>
                <w:szCs w:val="28"/>
                <w:lang w:val="en-CA"/>
              </w:rPr>
              <w:t>Added keyword named ‘new’</w:t>
            </w:r>
          </w:p>
        </w:tc>
      </w:tr>
    </w:tbl>
    <w:p w14:paraId="67F1E44C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07F54C7B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  <w:r w:rsidRPr="002D0346">
        <w:rPr>
          <w:rFonts w:ascii="Aptos Display" w:hAnsi="Aptos Display"/>
          <w:b/>
          <w:bCs/>
          <w:sz w:val="32"/>
          <w:szCs w:val="32"/>
          <w:lang w:val="en-CA"/>
        </w:rPr>
        <w:t>CLASS DIAGRAM:</w:t>
      </w:r>
    </w:p>
    <w:p w14:paraId="6883B6E4" w14:textId="77777777" w:rsidR="002D0346" w:rsidRP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136"/>
      </w:tblGrid>
      <w:tr w:rsidR="002D0346" w:rsidRPr="002D0346" w14:paraId="0D9200AD" w14:textId="77777777" w:rsidTr="002D0346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C291D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proofErr w:type="spellStart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</w:p>
        </w:tc>
      </w:tr>
      <w:tr w:rsidR="002D0346" w:rsidRPr="002D0346" w14:paraId="1917C30A" w14:textId="77777777" w:rsidTr="002D0346">
        <w:trPr>
          <w:trHeight w:val="30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096BC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-count: int (static)</w:t>
            </w:r>
          </w:p>
          <w:p w14:paraId="24137261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-pi: double (static, final)</w:t>
            </w:r>
          </w:p>
        </w:tc>
      </w:tr>
      <w:tr w:rsidR="002D0346" w:rsidRPr="002D0346" w14:paraId="2965E1D2" w14:textId="77777777" w:rsidTr="002D0346">
        <w:trPr>
          <w:trHeight w:val="290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21B44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+</w:t>
            </w:r>
            <w:proofErr w:type="spellStart"/>
            <w:proofErr w:type="gramStart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MyClass</w:t>
            </w:r>
            <w:proofErr w:type="spellEnd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(</w:t>
            </w:r>
            <w:proofErr w:type="gramEnd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)</w:t>
            </w:r>
          </w:p>
          <w:p w14:paraId="48FCE83A" w14:textId="77777777" w:rsidR="002D0346" w:rsidRPr="002D0346" w:rsidRDefault="002D0346" w:rsidP="002D034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</w:pPr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+</w:t>
            </w:r>
            <w:proofErr w:type="gramStart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main(</w:t>
            </w:r>
            <w:proofErr w:type="spellStart"/>
            <w:proofErr w:type="gramEnd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args</w:t>
            </w:r>
            <w:proofErr w:type="spellEnd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 xml:space="preserve">: </w:t>
            </w:r>
            <w:proofErr w:type="gramStart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String[</w:t>
            </w:r>
            <w:proofErr w:type="gramEnd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]</w:t>
            </w:r>
            <w:proofErr w:type="gramStart"/>
            <w:r w:rsidRPr="002D0346">
              <w:rPr>
                <w:rFonts w:ascii="Aptos Display" w:hAnsi="Aptos Display"/>
                <w:b/>
                <w:bCs/>
                <w:sz w:val="32"/>
                <w:szCs w:val="32"/>
                <w:lang w:val="en-CA"/>
              </w:rPr>
              <w:t>):void</w:t>
            </w:r>
            <w:proofErr w:type="gramEnd"/>
          </w:p>
        </w:tc>
      </w:tr>
    </w:tbl>
    <w:p w14:paraId="3375E224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4904CD59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  <w:lang w:val="en-CA"/>
        </w:rPr>
        <w:lastRenderedPageBreak/>
        <w:t>WEEK_5:</w:t>
      </w:r>
      <w:r>
        <w:rPr>
          <w:rFonts w:ascii="Aptos Display" w:hAnsi="Aptos Display"/>
          <w:b/>
          <w:bCs/>
          <w:sz w:val="32"/>
          <w:szCs w:val="32"/>
          <w:lang w:val="en-CA"/>
        </w:rPr>
        <w:br/>
      </w:r>
      <w:r w:rsidRPr="00D65D0A">
        <w:rPr>
          <w:rFonts w:ascii="Aptos Display" w:hAnsi="Aptos Display"/>
          <w:b/>
          <w:bCs/>
          <w:sz w:val="32"/>
          <w:szCs w:val="32"/>
        </w:rPr>
        <w:t>AIM: Create a calculator using the operations including addition, subtraction</w:t>
      </w:r>
    </w:p>
    <w:p w14:paraId="5846AB9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Multiplication and division using multilevel inheritance and display the desired</w:t>
      </w:r>
    </w:p>
    <w:p w14:paraId="2A30CA8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Output</w:t>
      </w:r>
    </w:p>
    <w:p w14:paraId="2CD618E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Diagram:</w:t>
      </w:r>
    </w:p>
    <w:p w14:paraId="2C86EFF3" w14:textId="1F71422D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405B835C" wp14:editId="66EFFAB1">
            <wp:extent cx="3429000" cy="6362700"/>
            <wp:effectExtent l="0" t="0" r="0" b="0"/>
            <wp:docPr id="20101842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0B6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Code:</w:t>
      </w:r>
    </w:p>
    <w:p w14:paraId="2FB33FB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addition</w:t>
      </w:r>
    </w:p>
    <w:p w14:paraId="0AA1527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{</w:t>
      </w:r>
    </w:p>
    <w:p w14:paraId="69E63F8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lastRenderedPageBreak/>
        <w:t xml:space="preserve">   public int add(int a, int b)</w:t>
      </w:r>
    </w:p>
    <w:p w14:paraId="412102A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{</w:t>
      </w:r>
    </w:p>
    <w:p w14:paraId="2A6E9E6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int addition =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a+b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;</w:t>
      </w:r>
    </w:p>
    <w:p w14:paraId="70BE921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return addition;</w:t>
      </w:r>
    </w:p>
    <w:p w14:paraId="59F6F4D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}</w:t>
      </w:r>
    </w:p>
    <w:p w14:paraId="721C95D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4DACD429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subtraction extends addition</w:t>
      </w:r>
    </w:p>
    <w:p w14:paraId="7A54035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{</w:t>
      </w:r>
    </w:p>
    <w:p w14:paraId="0410B6F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public int sub(int a, int b)</w:t>
      </w:r>
    </w:p>
    <w:p w14:paraId="1046CDC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{</w:t>
      </w:r>
    </w:p>
    <w:p w14:paraId="07506AA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int subtraction = a-b;</w:t>
      </w:r>
    </w:p>
    <w:p w14:paraId="3317BCE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return subtraction;</w:t>
      </w:r>
    </w:p>
    <w:p w14:paraId="30B744B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}</w:t>
      </w:r>
    </w:p>
    <w:p w14:paraId="01D3BC9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32F6580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multiplication extends subtraction</w:t>
      </w:r>
    </w:p>
    <w:p w14:paraId="2F9BCB5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{</w:t>
      </w:r>
    </w:p>
    <w:p w14:paraId="06D51F2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public int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mult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(int a, int b)</w:t>
      </w:r>
    </w:p>
    <w:p w14:paraId="3917E9E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{</w:t>
      </w:r>
    </w:p>
    <w:p w14:paraId="65748C7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int multiplication = a*b;</w:t>
      </w:r>
    </w:p>
    <w:p w14:paraId="433CC93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return multiplication;</w:t>
      </w:r>
    </w:p>
    <w:p w14:paraId="0E00B1C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}</w:t>
      </w:r>
    </w:p>
    <w:p w14:paraId="4BB0F4D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5EAE866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division extends multiplication</w:t>
      </w:r>
    </w:p>
    <w:p w14:paraId="6866AEC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{</w:t>
      </w:r>
    </w:p>
    <w:p w14:paraId="464CCDB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public int div(int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a,int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b)</w:t>
      </w:r>
    </w:p>
    <w:p w14:paraId="0B7C6D6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{</w:t>
      </w:r>
    </w:p>
    <w:p w14:paraId="3F7EABD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lastRenderedPageBreak/>
        <w:t xml:space="preserve">          int division = a/b;</w:t>
      </w:r>
    </w:p>
    <w:p w14:paraId="799233C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return division;</w:t>
      </w:r>
    </w:p>
    <w:p w14:paraId="78D89A9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8AEF86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5B7C832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calculator</w:t>
      </w:r>
    </w:p>
    <w:p w14:paraId="52BF383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{</w:t>
      </w:r>
    </w:p>
    <w:p w14:paraId="0CDB9A4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public static void main(String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[])</w:t>
      </w:r>
    </w:p>
    <w:p w14:paraId="5FBA4D8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{</w:t>
      </w:r>
    </w:p>
    <w:p w14:paraId="093D865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division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obj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= new division();</w:t>
      </w:r>
    </w:p>
    <w:p w14:paraId="185898D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("Addition is:"+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obj.add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(10,2));</w:t>
      </w:r>
    </w:p>
    <w:p w14:paraId="19EB6D8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("Subtraction is:"+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obj.sub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(8,4));</w:t>
      </w:r>
    </w:p>
    <w:p w14:paraId="77D4D70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("Multiplication is:"+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obj.mult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(12,4));</w:t>
      </w:r>
    </w:p>
    <w:p w14:paraId="3B4B5B8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("Division is:"+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obj.div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(8,4));</w:t>
      </w:r>
    </w:p>
    <w:p w14:paraId="550408D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6D4DB8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    }</w:t>
      </w:r>
    </w:p>
    <w:p w14:paraId="7EF7A52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7D88EAA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Output</w:t>
      </w:r>
    </w:p>
    <w:p w14:paraId="089F7FDC" w14:textId="637B5F63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11CB3B9D" wp14:editId="359D02A6">
            <wp:extent cx="5731510" cy="2765425"/>
            <wp:effectExtent l="0" t="0" r="2540" b="0"/>
            <wp:docPr id="18865029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8D76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Error Table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874"/>
        <w:gridCol w:w="3544"/>
        <w:gridCol w:w="3227"/>
        <w:gridCol w:w="2539"/>
      </w:tblGrid>
      <w:tr w:rsidR="00D65D0A" w:rsidRPr="00D65D0A" w14:paraId="4F894E35" w14:textId="77777777" w:rsidTr="00D65D0A">
        <w:trPr>
          <w:trHeight w:val="692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BE136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proofErr w:type="spellStart"/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lastRenderedPageBreak/>
              <w:t>S.No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B8BD6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        Error Type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08BED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   Cause</w:t>
            </w:r>
          </w:p>
        </w:tc>
        <w:tc>
          <w:tcPr>
            <w:tcW w:w="2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4CE40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Rectification</w:t>
            </w:r>
          </w:p>
        </w:tc>
      </w:tr>
      <w:tr w:rsidR="00D65D0A" w:rsidRPr="00D65D0A" w14:paraId="563C7D69" w14:textId="77777777" w:rsidTr="00D65D0A">
        <w:trPr>
          <w:trHeight w:val="692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A22BD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3A48D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Constructor error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C5A51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Invalid name to method</w:t>
            </w:r>
          </w:p>
        </w:tc>
        <w:tc>
          <w:tcPr>
            <w:tcW w:w="2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18587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Defined class name</w:t>
            </w:r>
          </w:p>
        </w:tc>
      </w:tr>
      <w:tr w:rsidR="00D65D0A" w:rsidRPr="00D65D0A" w14:paraId="7D224FDA" w14:textId="77777777" w:rsidTr="00D65D0A">
        <w:trPr>
          <w:trHeight w:val="692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3F82A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446FD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Syntax error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428AF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Expected ‘(‘</w:t>
            </w:r>
          </w:p>
        </w:tc>
        <w:tc>
          <w:tcPr>
            <w:tcW w:w="2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99412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Added parenthesis</w:t>
            </w:r>
          </w:p>
        </w:tc>
      </w:tr>
      <w:tr w:rsidR="00D65D0A" w:rsidRPr="00D65D0A" w14:paraId="29073CCF" w14:textId="77777777" w:rsidTr="00D65D0A">
        <w:trPr>
          <w:trHeight w:val="692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E4BD1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F60E0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Logical error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443F2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Incorrect arithmetic</w:t>
            </w:r>
          </w:p>
          <w:p w14:paraId="2C2F7B33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operation</w:t>
            </w:r>
          </w:p>
        </w:tc>
        <w:tc>
          <w:tcPr>
            <w:tcW w:w="2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616AA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Correct operation</w:t>
            </w:r>
          </w:p>
          <w:p w14:paraId="7CF04801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rectified</w:t>
            </w:r>
          </w:p>
        </w:tc>
      </w:tr>
    </w:tbl>
    <w:p w14:paraId="15B4A12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D97016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51CA029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639080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4F5EB2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94B259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Negative Case:</w:t>
      </w:r>
    </w:p>
    <w:p w14:paraId="72EEC7FB" w14:textId="2484BBEC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3CBAABAF" wp14:editId="4DBE9C73">
            <wp:extent cx="5731510" cy="1823085"/>
            <wp:effectExtent l="0" t="0" r="2540" b="5715"/>
            <wp:docPr id="16448939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E11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Important Points</w:t>
      </w:r>
    </w:p>
    <w:p w14:paraId="7E1B1C5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Inheritence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:</w:t>
      </w:r>
    </w:p>
    <w:p w14:paraId="711AB9F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The concept of OOP where a class inherits  the properties and behaviours from</w:t>
      </w:r>
    </w:p>
    <w:p w14:paraId="295C8DC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Another class (parent class) which promotes code reusability and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hieratchical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relationships</w:t>
      </w:r>
    </w:p>
    <w:p w14:paraId="5EB8A1F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C29D51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Multilevel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Inheritence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:</w:t>
      </w:r>
    </w:p>
    <w:p w14:paraId="1BE1EB0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lastRenderedPageBreak/>
        <w:t xml:space="preserve">This is a type of inheritance in which a class inherited from another class, and </w:t>
      </w:r>
    </w:p>
    <w:p w14:paraId="4502C44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That superclass, in turn, inherits from yet another class, creating a chain of</w:t>
      </w:r>
    </w:p>
    <w:p w14:paraId="1631F73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inheritence</w:t>
      </w:r>
      <w:proofErr w:type="spellEnd"/>
    </w:p>
    <w:p w14:paraId="15E5139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extends:</w:t>
      </w:r>
    </w:p>
    <w:p w14:paraId="102DDE0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The extends keyword defines the relation of child class with the parent class</w:t>
      </w:r>
    </w:p>
    <w:p w14:paraId="4AAA84C9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AB4E43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8A4F47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B43602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2.</w:t>
      </w:r>
    </w:p>
    <w:p w14:paraId="72CDB49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Aim: A vehicle rental company wants to develop a system that maintains </w:t>
      </w:r>
    </w:p>
    <w:p w14:paraId="589572D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Information about different types of vehicles available for rent</w:t>
      </w:r>
    </w:p>
    <w:p w14:paraId="7864BE6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The Company rents out cars, bikes and truck and they need a program to </w:t>
      </w:r>
    </w:p>
    <w:p w14:paraId="4BEA97F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Store details about each vehicle, such as brand and speed</w:t>
      </w:r>
    </w:p>
    <w:p w14:paraId="01D4D17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Cars should have an additional property: number of doors</w:t>
      </w:r>
    </w:p>
    <w:p w14:paraId="5C73DFC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Bikes should have a property indicating whether they have gears or not</w:t>
      </w:r>
    </w:p>
    <w:p w14:paraId="645C953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The system should also include a function to display details about each vehicle</w:t>
      </w:r>
    </w:p>
    <w:p w14:paraId="4ED500C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And indicate when a vehicle is starting</w:t>
      </w:r>
    </w:p>
    <w:p w14:paraId="5C8B82B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diagram</w:t>
      </w:r>
    </w:p>
    <w:p w14:paraId="6F21CD8A" w14:textId="478D131B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noProof/>
          <w:sz w:val="32"/>
          <w:szCs w:val="32"/>
        </w:rPr>
        <w:lastRenderedPageBreak/>
        <w:drawing>
          <wp:inline distT="0" distB="0" distL="0" distR="0" wp14:anchorId="60593482" wp14:editId="4BCE61DC">
            <wp:extent cx="5731510" cy="4017010"/>
            <wp:effectExtent l="0" t="0" r="2540" b="2540"/>
            <wp:docPr id="13863757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100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B8EE82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46C497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94BA11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Code:</w:t>
      </w:r>
    </w:p>
    <w:p w14:paraId="456FCC0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vehicle{</w:t>
      </w:r>
    </w:p>
    <w:p w14:paraId="6CF38FE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String brand;</w:t>
      </w:r>
    </w:p>
    <w:p w14:paraId="56E526F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int speed;</w:t>
      </w:r>
    </w:p>
    <w:p w14:paraId="3015215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5AD8669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public vehicle(String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brand,int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speed){</w:t>
      </w:r>
    </w:p>
    <w:p w14:paraId="5D0A48A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this.brand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=brand;</w:t>
      </w:r>
    </w:p>
    <w:p w14:paraId="6E91243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this.speed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=speed;</w:t>
      </w:r>
    </w:p>
    <w:p w14:paraId="51269EF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51ACDC2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F873C2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public static void main(String[]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) {</w:t>
      </w:r>
    </w:p>
    <w:p w14:paraId="321C936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D4F45B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lastRenderedPageBreak/>
        <w:t xml:space="preserve">        car obj1=new car("ford",34,4);</w:t>
      </w:r>
    </w:p>
    <w:p w14:paraId="35321D8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bike obj2=new bike("hero",100,true);</w:t>
      </w:r>
    </w:p>
    <w:p w14:paraId="5EA47A2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truck obj3=new truck("tata",60,40);</w:t>
      </w:r>
    </w:p>
    <w:p w14:paraId="66EFBC8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62173D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1C66F52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34D7830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ACB782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car extends vehicle{</w:t>
      </w:r>
    </w:p>
    <w:p w14:paraId="7ACDD96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61AC8DE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int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noofdoors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;</w:t>
      </w:r>
    </w:p>
    <w:p w14:paraId="0C98D52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</w:t>
      </w:r>
    </w:p>
    <w:p w14:paraId="5E36E1B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public car(String brand, int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speed,int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noofdoors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) {</w:t>
      </w:r>
    </w:p>
    <w:p w14:paraId="7A7EC09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super(brand, speed);</w:t>
      </w:r>
    </w:p>
    <w:p w14:paraId="6BAF2BC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this.noofdoors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=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noofdoors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;</w:t>
      </w:r>
    </w:p>
    <w:p w14:paraId="3A2F8A1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("Brand of car is:"+brand);  </w:t>
      </w:r>
    </w:p>
    <w:p w14:paraId="4CD0BC77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("Speed of car is:"+speed);  </w:t>
      </w:r>
    </w:p>
    <w:p w14:paraId="7EDAF89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("no of doors of car:"+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noofdoors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);  </w:t>
      </w:r>
    </w:p>
    <w:p w14:paraId="317FD77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107A51B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3F9CBC2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AEA2D1B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bike extends vehicle{</w:t>
      </w:r>
    </w:p>
    <w:p w14:paraId="04D14CF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boolean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gears;   </w:t>
      </w:r>
    </w:p>
    <w:p w14:paraId="6C823F6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public bike(String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brand,int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speed,boolean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gears){</w:t>
      </w:r>
    </w:p>
    <w:p w14:paraId="5BC80C1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483CF8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super(brand, speed);</w:t>
      </w:r>
    </w:p>
    <w:p w14:paraId="6FBC4DD8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this.gears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=gears;</w:t>
      </w:r>
    </w:p>
    <w:p w14:paraId="26034A5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lastRenderedPageBreak/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("Brand of bike is:"+brand);  </w:t>
      </w:r>
    </w:p>
    <w:p w14:paraId="67478A4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("Speed of bike is:"+speed);  </w:t>
      </w:r>
    </w:p>
    <w:p w14:paraId="3E8F9E4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("Gears of bike:"+gears); </w:t>
      </w:r>
    </w:p>
    <w:p w14:paraId="26B6F7C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544BA6A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7544C14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9B6FF7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class truck extends vehicle{</w:t>
      </w:r>
    </w:p>
    <w:p w14:paraId="2C72F65C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int weight;</w:t>
      </w:r>
    </w:p>
    <w:p w14:paraId="5161EC8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public truck(String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brand,int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speed,int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 weight){</w:t>
      </w:r>
    </w:p>
    <w:p w14:paraId="34BAFCD6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super(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brand,speed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);</w:t>
      </w:r>
    </w:p>
    <w:p w14:paraId="04826DC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this.weight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=weight;</w:t>
      </w:r>
    </w:p>
    <w:p w14:paraId="1AB9D1B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("Brand name is:"+brand);  </w:t>
      </w:r>
    </w:p>
    <w:p w14:paraId="65B0422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("Speed of Truck is:"+speed);  </w:t>
      </w:r>
    </w:p>
    <w:p w14:paraId="35E7EEF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("Weight of load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is"+weight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 xml:space="preserve">); </w:t>
      </w:r>
    </w:p>
    <w:p w14:paraId="1DC6AD02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69E7D93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}</w:t>
      </w:r>
    </w:p>
    <w:p w14:paraId="7E84718F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A057AB4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F4119B0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F836E05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Output:</w:t>
      </w:r>
    </w:p>
    <w:p w14:paraId="7020A409" w14:textId="52E3B6E1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noProof/>
          <w:sz w:val="32"/>
          <w:szCs w:val="32"/>
        </w:rPr>
        <w:lastRenderedPageBreak/>
        <w:drawing>
          <wp:inline distT="0" distB="0" distL="0" distR="0" wp14:anchorId="59405A8F" wp14:editId="19A465D7">
            <wp:extent cx="5731510" cy="2718435"/>
            <wp:effectExtent l="0" t="0" r="2540" b="5715"/>
            <wp:docPr id="15123907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1CE9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A9FC1F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701"/>
        <w:gridCol w:w="2114"/>
        <w:gridCol w:w="3288"/>
        <w:gridCol w:w="2098"/>
      </w:tblGrid>
      <w:tr w:rsidR="00D65D0A" w:rsidRPr="00D65D0A" w14:paraId="59138C55" w14:textId="77777777" w:rsidTr="00D65D0A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1CACC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S No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DBD50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Error Type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491A9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Cause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D3F1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Rectification</w:t>
            </w:r>
          </w:p>
        </w:tc>
      </w:tr>
      <w:tr w:rsidR="00D65D0A" w:rsidRPr="00D65D0A" w14:paraId="208A0B22" w14:textId="77777777" w:rsidTr="00D65D0A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B732A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E0DBE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Syntax Error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1F2B1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Semicolon missing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1A69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Added ;</w:t>
            </w:r>
          </w:p>
        </w:tc>
      </w:tr>
      <w:tr w:rsidR="00D65D0A" w:rsidRPr="00D65D0A" w14:paraId="1357CD44" w14:textId="77777777" w:rsidTr="00D65D0A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9DAC9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B3D24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6C1D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16CCC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</w:tr>
      <w:tr w:rsidR="00D65D0A" w:rsidRPr="00D65D0A" w14:paraId="5C91E3BF" w14:textId="77777777" w:rsidTr="00D65D0A">
        <w:tc>
          <w:tcPr>
            <w:tcW w:w="2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A669F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D65D0A">
              <w:rPr>
                <w:rFonts w:ascii="Aptos Display" w:hAnsi="Aptos Display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AF16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CA37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770C" w14:textId="77777777" w:rsidR="00D65D0A" w:rsidRPr="00D65D0A" w:rsidRDefault="00D65D0A" w:rsidP="00D65D0A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</w:tr>
    </w:tbl>
    <w:p w14:paraId="63DAEECD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1081533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Negative Case:</w:t>
      </w:r>
    </w:p>
    <w:p w14:paraId="0E22207E" w14:textId="251EF9B3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14DEF90B" wp14:editId="2A3A997C">
            <wp:extent cx="5731510" cy="2243455"/>
            <wp:effectExtent l="0" t="0" r="2540" b="4445"/>
            <wp:docPr id="16415373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48E1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309C80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>Important Points</w:t>
      </w:r>
    </w:p>
    <w:p w14:paraId="394BFB7A" w14:textId="77777777" w:rsidR="00D65D0A" w:rsidRP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t xml:space="preserve">Hierarchical </w:t>
      </w:r>
      <w:proofErr w:type="spellStart"/>
      <w:r w:rsidRPr="00D65D0A">
        <w:rPr>
          <w:rFonts w:ascii="Aptos Display" w:hAnsi="Aptos Display"/>
          <w:b/>
          <w:bCs/>
          <w:sz w:val="32"/>
          <w:szCs w:val="32"/>
        </w:rPr>
        <w:t>Inheritence</w:t>
      </w:r>
      <w:proofErr w:type="spellEnd"/>
      <w:r w:rsidRPr="00D65D0A">
        <w:rPr>
          <w:rFonts w:ascii="Aptos Display" w:hAnsi="Aptos Display"/>
          <w:b/>
          <w:bCs/>
          <w:sz w:val="32"/>
          <w:szCs w:val="32"/>
        </w:rPr>
        <w:t>:</w:t>
      </w:r>
    </w:p>
    <w:p w14:paraId="6FDDF29F" w14:textId="40567D87" w:rsidR="00D65D0A" w:rsidRDefault="00D65D0A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D65D0A">
        <w:rPr>
          <w:rFonts w:ascii="Aptos Display" w:hAnsi="Aptos Display"/>
          <w:b/>
          <w:bCs/>
          <w:sz w:val="32"/>
          <w:szCs w:val="32"/>
        </w:rPr>
        <w:lastRenderedPageBreak/>
        <w:t>This is a type of inheritance occurs when multiple subclasses inherit from a Single parent class</w:t>
      </w:r>
      <w:r w:rsidR="00F64D3D">
        <w:rPr>
          <w:rFonts w:ascii="Aptos Display" w:hAnsi="Aptos Display"/>
          <w:b/>
          <w:bCs/>
          <w:sz w:val="32"/>
          <w:szCs w:val="32"/>
        </w:rPr>
        <w:t>.</w:t>
      </w:r>
    </w:p>
    <w:p w14:paraId="01590D66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98BD2DD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DCF4336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6F49F34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FAE428D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374F82B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9F4C33C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2D78CBD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87AB98F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63BCD04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81B3BCF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DD028F6" w14:textId="6AF8096A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C81942F" w14:textId="27787EEC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t>WEEK-6</w:t>
      </w:r>
    </w:p>
    <w:p w14:paraId="355AA6B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1)Write a java program to create a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vechiles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 xml:space="preserve"> class with a method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displayinfo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>) override this method in the car subclass to provide specific information about a car</w:t>
      </w:r>
    </w:p>
    <w:p w14:paraId="71BA06C7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</w:t>
      </w:r>
    </w:p>
    <w:p w14:paraId="08A2F3C3" w14:textId="77777777" w:rsidR="00F64D3D" w:rsidRPr="00F64D3D" w:rsidRDefault="00F64D3D" w:rsidP="00F64D3D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Company</w:t>
      </w:r>
    </w:p>
    <w:p w14:paraId="6E6E2FDE" w14:textId="77777777" w:rsidR="00F64D3D" w:rsidRPr="00F64D3D" w:rsidRDefault="00F64D3D" w:rsidP="00F64D3D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Model</w:t>
      </w:r>
    </w:p>
    <w:p w14:paraId="142F420D" w14:textId="77777777" w:rsidR="00F64D3D" w:rsidRPr="00F64D3D" w:rsidRDefault="00F64D3D" w:rsidP="00F64D3D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Price</w:t>
      </w:r>
    </w:p>
    <w:p w14:paraId="74059D80" w14:textId="77777777" w:rsidR="00F64D3D" w:rsidRPr="00F64D3D" w:rsidRDefault="00F64D3D" w:rsidP="00F64D3D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Seating capacity</w:t>
      </w:r>
    </w:p>
    <w:p w14:paraId="16781ADC" w14:textId="77777777" w:rsidR="00F64D3D" w:rsidRPr="00F64D3D" w:rsidRDefault="00F64D3D" w:rsidP="00F64D3D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Petrol or not</w:t>
      </w:r>
    </w:p>
    <w:p w14:paraId="18AB1801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6C4AD09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Program:</w:t>
      </w:r>
    </w:p>
    <w:p w14:paraId="722F27D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617F012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class Vehicle {</w:t>
      </w:r>
    </w:p>
    <w:p w14:paraId="2F61A65A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String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Brand;</w:t>
      </w:r>
      <w:proofErr w:type="gramEnd"/>
    </w:p>
    <w:p w14:paraId="50378CEE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String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model;</w:t>
      </w:r>
      <w:proofErr w:type="gramEnd"/>
    </w:p>
    <w:p w14:paraId="7E26762D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String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fuel;</w:t>
      </w:r>
      <w:proofErr w:type="gramEnd"/>
    </w:p>
    <w:p w14:paraId="249095E2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String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;</w:t>
      </w:r>
      <w:proofErr w:type="gramEnd"/>
    </w:p>
    <w:p w14:paraId="59D2CA8E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int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capacity;</w:t>
      </w:r>
      <w:proofErr w:type="gramEnd"/>
    </w:p>
    <w:p w14:paraId="06B1800F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28A6416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Vehicle(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String Brand, String model, String fuel, int capacity, String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) {</w:t>
      </w:r>
    </w:p>
    <w:p w14:paraId="722E9960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this.Brand</w:t>
      </w:r>
      <w:proofErr w:type="spellEnd"/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Brand;</w:t>
      </w:r>
      <w:proofErr w:type="gramEnd"/>
    </w:p>
    <w:p w14:paraId="00BEDB9C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this.model</w:t>
      </w:r>
      <w:proofErr w:type="spellEnd"/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model;</w:t>
      </w:r>
      <w:proofErr w:type="gramEnd"/>
    </w:p>
    <w:p w14:paraId="34FB9A28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this.fuel</w:t>
      </w:r>
      <w:proofErr w:type="spellEnd"/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fuel;</w:t>
      </w:r>
      <w:proofErr w:type="gramEnd"/>
    </w:p>
    <w:p w14:paraId="3355C9FF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this.capacity</w:t>
      </w:r>
      <w:proofErr w:type="spellEnd"/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capacity;</w:t>
      </w:r>
      <w:proofErr w:type="gramEnd"/>
    </w:p>
    <w:p w14:paraId="7D331C5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this.color</w:t>
      </w:r>
      <w:proofErr w:type="spellEnd"/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;</w:t>
      </w:r>
      <w:proofErr w:type="gramEnd"/>
    </w:p>
    <w:p w14:paraId="2CD2BF29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BFC54B3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A4A117A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void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displayInfo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String Brand, String model, String fuel, int capacity, String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) {</w:t>
      </w:r>
    </w:p>
    <w:p w14:paraId="568D1C82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("Vehicle Details: 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E8B80FD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("Brand: " + Brand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8E05AFA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("Model: " + model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20F0667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("Fuel: " + fuel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5759899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("Capacity: " + capacity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3B6C1719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 xml:space="preserve">: " +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3CBEFB1D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05B469FF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}</w:t>
      </w:r>
    </w:p>
    <w:p w14:paraId="755302AC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C9A72AE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class Car extends Vehicle {</w:t>
      </w:r>
    </w:p>
    <w:p w14:paraId="1C2E29CC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2062D82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Car(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String Brand, String model, String fuel, int capacity, String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) {</w:t>
      </w:r>
    </w:p>
    <w:p w14:paraId="320CA91F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super(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Brand, model, fuel, capacity,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2AC0DC62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43D37870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void 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displayInfo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>) {</w:t>
      </w:r>
    </w:p>
    <w:p w14:paraId="22C03C8D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</w:t>
      </w:r>
      <w:proofErr w:type="spellStart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B.Tirumala</w:t>
      </w:r>
      <w:proofErr w:type="spellEnd"/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Sai"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3DFBB39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("CSE-A"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91E56EA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("Roll.NO:24028"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1BF94DB7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6271EF3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5DB365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("Car Details: 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25C01D7E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("Brand: " + Brand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638309B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("Model: " + model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4AD8F3D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("Fuel: " + fuel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15CE456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("Capacity: " + capacity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3B09486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("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 xml:space="preserve">: " +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color</w:t>
      </w:r>
      <w:proofErr w:type="spellEnd"/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83EDE5A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7EE4FE5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}</w:t>
      </w:r>
    </w:p>
    <w:p w14:paraId="31FDE257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class Week6_1 {</w:t>
      </w:r>
    </w:p>
    <w:p w14:paraId="73E0E6F7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public static void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main(String[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] 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) {</w:t>
      </w:r>
    </w:p>
    <w:p w14:paraId="160976E3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// Creating an instance of Car</w:t>
      </w:r>
    </w:p>
    <w:p w14:paraId="04229E56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Car car1 = new 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Car(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>"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toyata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", "</w:t>
      </w:r>
      <w:proofErr w:type="spellStart"/>
      <w:r w:rsidRPr="00F64D3D">
        <w:rPr>
          <w:rFonts w:ascii="Aptos Display" w:hAnsi="Aptos Display"/>
          <w:b/>
          <w:bCs/>
          <w:sz w:val="32"/>
          <w:szCs w:val="32"/>
        </w:rPr>
        <w:t>fortuner</w:t>
      </w:r>
      <w:proofErr w:type="spellEnd"/>
      <w:r w:rsidRPr="00F64D3D">
        <w:rPr>
          <w:rFonts w:ascii="Aptos Display" w:hAnsi="Aptos Display"/>
          <w:b/>
          <w:bCs/>
          <w:sz w:val="32"/>
          <w:szCs w:val="32"/>
        </w:rPr>
        <w:t>", "Petrol", 6, "Red"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3F2101BD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    car1.displayInfo(</w:t>
      </w:r>
      <w:proofErr w:type="gramStart"/>
      <w:r w:rsidRPr="00F64D3D">
        <w:rPr>
          <w:rFonts w:ascii="Aptos Display" w:hAnsi="Aptos Display"/>
          <w:b/>
          <w:bCs/>
          <w:sz w:val="32"/>
          <w:szCs w:val="32"/>
        </w:rPr>
        <w:t>);</w:t>
      </w:r>
      <w:proofErr w:type="gramEnd"/>
      <w:r w:rsidRPr="00F64D3D">
        <w:rPr>
          <w:rFonts w:ascii="Aptos Display" w:hAnsi="Aptos Display"/>
          <w:b/>
          <w:bCs/>
          <w:sz w:val="32"/>
          <w:szCs w:val="32"/>
        </w:rPr>
        <w:t xml:space="preserve">  </w:t>
      </w:r>
    </w:p>
    <w:p w14:paraId="704C87D9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4304880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lastRenderedPageBreak/>
        <w:t>}</w:t>
      </w:r>
    </w:p>
    <w:p w14:paraId="1FE2E8C8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F0906A3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8508E14" w14:textId="77777777" w:rsidR="00F64D3D" w:rsidRP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5678090" w14:textId="77777777" w:rsidR="00F64D3D" w:rsidRDefault="00F64D3D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F64D3D">
        <w:rPr>
          <w:rFonts w:ascii="Aptos Display" w:hAnsi="Aptos Display"/>
          <w:b/>
          <w:bCs/>
          <w:sz w:val="32"/>
          <w:szCs w:val="32"/>
        </w:rPr>
        <w:t>Output:</w:t>
      </w:r>
    </w:p>
    <w:p w14:paraId="090BBBB0" w14:textId="199E099B" w:rsidR="00BB3E16" w:rsidRDefault="00BB3E16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5EE34969" wp14:editId="701C855E">
            <wp:extent cx="5143500" cy="3924300"/>
            <wp:effectExtent l="0" t="0" r="0" b="0"/>
            <wp:docPr id="91102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210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A48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439C26C2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6AEF3C7E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0597D7E3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52EFA615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36040051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0621E846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56FED2CB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05AEA2B7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31212624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08DD8A4B" w14:textId="77777777" w:rsid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3CCDE431" w14:textId="5FC0F756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B3E16">
        <w:rPr>
          <w:rFonts w:ascii="Aptos Display" w:hAnsi="Aptos Display"/>
          <w:b/>
          <w:bCs/>
          <w:sz w:val="32"/>
          <w:szCs w:val="32"/>
          <w:u w:val="single"/>
          <w:lang w:val="en-US"/>
        </w:rPr>
        <w:t>CLASS DIAGRAM:</w:t>
      </w:r>
    </w:p>
    <w:p w14:paraId="41B80112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4B0DDE23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6E0FD34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5082"/>
      </w:tblGrid>
      <w:tr w:rsidR="00BB3E16" w:rsidRPr="00BB3E16" w14:paraId="24029428" w14:textId="77777777" w:rsidTr="00BB3E16">
        <w:trPr>
          <w:trHeight w:val="357"/>
        </w:trPr>
        <w:tc>
          <w:tcPr>
            <w:tcW w:w="5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5B6F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Vehicle</w:t>
            </w:r>
          </w:p>
        </w:tc>
      </w:tr>
      <w:tr w:rsidR="00BB3E16" w:rsidRPr="00BB3E16" w14:paraId="53EC559A" w14:textId="77777777" w:rsidTr="00BB3E16">
        <w:trPr>
          <w:trHeight w:val="367"/>
        </w:trPr>
        <w:tc>
          <w:tcPr>
            <w:tcW w:w="5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A8C7D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+display </w:t>
            </w:r>
            <w:proofErr w:type="gramStart"/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info():void</w:t>
            </w:r>
            <w:proofErr w:type="gramEnd"/>
          </w:p>
        </w:tc>
      </w:tr>
    </w:tbl>
    <w:p w14:paraId="2C9CC5A5" w14:textId="55351E6C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B3E16">
        <w:rPr>
          <w:rFonts w:ascii="Aptos Display" w:hAnsi="Aptos Display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A5C6F1" wp14:editId="084B8B8C">
                <wp:simplePos x="0" y="0"/>
                <wp:positionH relativeFrom="column">
                  <wp:posOffset>1485265</wp:posOffset>
                </wp:positionH>
                <wp:positionV relativeFrom="paragraph">
                  <wp:posOffset>9525</wp:posOffset>
                </wp:positionV>
                <wp:extent cx="17145" cy="995680"/>
                <wp:effectExtent l="0" t="0" r="20955" b="33020"/>
                <wp:wrapNone/>
                <wp:docPr id="182624488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" cy="995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323AA5" id="Straight Connector 2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6.95pt,.75pt" to="118.3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" strokecolor="#e97132 [3205]" strokeweight=".5pt">
                <v:stroke joinstyle="miter"/>
              </v:line>
            </w:pict>
          </mc:Fallback>
        </mc:AlternateContent>
      </w:r>
    </w:p>
    <w:p w14:paraId="15571679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4905D707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001714C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10855CC8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5658"/>
      </w:tblGrid>
      <w:tr w:rsidR="00BB3E16" w:rsidRPr="00BB3E16" w14:paraId="61B004AF" w14:textId="77777777" w:rsidTr="00BB3E16">
        <w:trPr>
          <w:trHeight w:val="346"/>
        </w:trPr>
        <w:tc>
          <w:tcPr>
            <w:tcW w:w="5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1E80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Car</w:t>
            </w:r>
          </w:p>
        </w:tc>
      </w:tr>
      <w:tr w:rsidR="00BB3E16" w:rsidRPr="00BB3E16" w14:paraId="6B5E101A" w14:textId="77777777" w:rsidTr="00BB3E16">
        <w:trPr>
          <w:trHeight w:val="355"/>
        </w:trPr>
        <w:tc>
          <w:tcPr>
            <w:tcW w:w="5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0A2B0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+</w:t>
            </w:r>
            <w:proofErr w:type="spellStart"/>
            <w:proofErr w:type="gramStart"/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displayinfo</w:t>
            </w:r>
            <w:proofErr w:type="spellEnd"/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():void</w:t>
            </w:r>
            <w:proofErr w:type="gramEnd"/>
          </w:p>
        </w:tc>
      </w:tr>
    </w:tbl>
    <w:p w14:paraId="129CB14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204ABA8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6DE39C6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4FF4B5F9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B3E16">
        <w:rPr>
          <w:rFonts w:ascii="Aptos Display" w:hAnsi="Aptos Display"/>
          <w:b/>
          <w:bCs/>
          <w:sz w:val="32"/>
          <w:szCs w:val="32"/>
          <w:u w:val="single"/>
          <w:lang w:val="en-US"/>
        </w:rPr>
        <w:t>ERROR:</w:t>
      </w: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2907"/>
        <w:gridCol w:w="4005"/>
        <w:gridCol w:w="3512"/>
      </w:tblGrid>
      <w:tr w:rsidR="00BB3E16" w:rsidRPr="00BB3E16" w14:paraId="22B2F095" w14:textId="77777777" w:rsidTr="00BB3E16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5EA18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s.no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29659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Expected error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EC972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reason</w:t>
            </w:r>
          </w:p>
        </w:tc>
      </w:tr>
      <w:tr w:rsidR="00BB3E16" w:rsidRPr="00BB3E16" w14:paraId="708AA5AE" w14:textId="77777777" w:rsidTr="00BB3E16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4599F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1.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F0C45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proofErr w:type="spellStart"/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>Settingtheparametersinside</w:t>
            </w:r>
            <w:proofErr w:type="spellEnd"/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the constructor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66EF0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proofErr w:type="spellStart"/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>Wecannotpassthe</w:t>
            </w:r>
            <w:proofErr w:type="spellEnd"/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>valuesinsideconstructor</w:t>
            </w:r>
            <w:proofErr w:type="spellEnd"/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without setting them first</w:t>
            </w:r>
          </w:p>
        </w:tc>
      </w:tr>
      <w:tr w:rsidR="00BB3E16" w:rsidRPr="00BB3E16" w14:paraId="4CC4A71A" w14:textId="77777777" w:rsidTr="00BB3E16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302C5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2.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DEB1A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10C61" w14:textId="77777777" w:rsidR="00BB3E16" w:rsidRPr="00BB3E16" w:rsidRDefault="00BB3E16" w:rsidP="00BB3E16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B3E16">
              <w:rPr>
                <w:rFonts w:ascii="Aptos Display" w:hAnsi="Aptos Display"/>
                <w:b/>
                <w:bCs/>
                <w:sz w:val="32"/>
                <w:szCs w:val="32"/>
              </w:rPr>
              <w:t>Ending the class and main method is required</w:t>
            </w:r>
          </w:p>
        </w:tc>
      </w:tr>
    </w:tbl>
    <w:p w14:paraId="2F4B5D53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  <w:sectPr w:rsidR="00BB3E16" w:rsidRPr="00BB3E16" w:rsidSect="00BB3E16"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947FA90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5964561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94823F2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2Q) A college is developing automated admission system that verifies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students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 eligibility for UG and PG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programs .Each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 program has different eligibility criteria based on the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students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 percentage in their previous qualification.</w:t>
      </w:r>
    </w:p>
    <w:p w14:paraId="5F97E875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1BDBFEC" w14:textId="77777777" w:rsidR="00BB3E16" w:rsidRPr="00BB3E16" w:rsidRDefault="00BB3E16" w:rsidP="00BB3E16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UG admission require minimum 60%</w:t>
      </w:r>
    </w:p>
    <w:p w14:paraId="47789E65" w14:textId="77777777" w:rsidR="00BB3E16" w:rsidRPr="00BB3E16" w:rsidRDefault="00BB3E16" w:rsidP="00BB3E16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PG admission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require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 minimum 70%</w:t>
      </w:r>
    </w:p>
    <w:p w14:paraId="7961647A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85889B8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Program:</w:t>
      </w:r>
    </w:p>
    <w:p w14:paraId="67A812CF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5E68D87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import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java.util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.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Scanner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;</w:t>
      </w:r>
      <w:proofErr w:type="gramEnd"/>
    </w:p>
    <w:p w14:paraId="68D05752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BB2D87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class College {</w:t>
      </w:r>
    </w:p>
    <w:p w14:paraId="3727AB8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String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name;</w:t>
      </w:r>
      <w:proofErr w:type="gramEnd"/>
    </w:p>
    <w:p w14:paraId="07ECCA9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int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qualification;</w:t>
      </w:r>
      <w:proofErr w:type="gramEnd"/>
    </w:p>
    <w:p w14:paraId="2223D2B4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int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percentage;</w:t>
      </w:r>
      <w:proofErr w:type="gramEnd"/>
    </w:p>
    <w:p w14:paraId="5356F57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College(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String name, int qualification, int percentage) {</w:t>
      </w:r>
    </w:p>
    <w:p w14:paraId="4A12D6C7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this.name =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name;</w:t>
      </w:r>
      <w:proofErr w:type="gramEnd"/>
    </w:p>
    <w:p w14:paraId="4FC66B4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this.qualification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qualification;</w:t>
      </w:r>
      <w:proofErr w:type="gramEnd"/>
    </w:p>
    <w:p w14:paraId="0A0D8A16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this.percentage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percentage;</w:t>
      </w:r>
      <w:proofErr w:type="gramEnd"/>
    </w:p>
    <w:p w14:paraId="44772FE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B76914F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lastRenderedPageBreak/>
        <w:t xml:space="preserve">    public void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Eligibility(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) {</w:t>
      </w:r>
    </w:p>
    <w:p w14:paraId="7EB140FD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("Name: " + name + ", Qualification: " + qualification + ", Percentage: " +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1171A13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("The candidate is a fluke"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1E5047F6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08E561F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}</w:t>
      </w:r>
    </w:p>
    <w:p w14:paraId="62ECF489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76E0C8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class UG extends College {</w:t>
      </w:r>
    </w:p>
    <w:p w14:paraId="13E27773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UG(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String name, int qualification, int percentage) {</w:t>
      </w:r>
    </w:p>
    <w:p w14:paraId="720D2E4C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super(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name, qualification,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EB60A4C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8B60D02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Eligibility(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) {</w:t>
      </w:r>
    </w:p>
    <w:p w14:paraId="6B1DC1E4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("Name: " + name + ", Qualification: " + qualification + ", Percentage: " +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FA4428F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("The candidate is eligible for UG"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B9A562C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3AE890F4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}</w:t>
      </w:r>
    </w:p>
    <w:p w14:paraId="070DB89C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46FF597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class PG extends College {</w:t>
      </w:r>
    </w:p>
    <w:p w14:paraId="462D6F2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PG(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String name, int qualification, int percentage) {</w:t>
      </w:r>
    </w:p>
    <w:p w14:paraId="580F22EF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super(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name, qualification,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7BC01E4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62A16437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Eligibility(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) {</w:t>
      </w:r>
    </w:p>
    <w:p w14:paraId="648E6A65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lastRenderedPageBreak/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("Name: " + name + ", Qualification: " + qualification + ", Percentage: " +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6948B6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("The candidate is eligible for PG"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BB562D5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089D72DA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}</w:t>
      </w:r>
    </w:p>
    <w:p w14:paraId="1B4BD723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7890732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public class Main {</w:t>
      </w:r>
    </w:p>
    <w:p w14:paraId="6EE5ECD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public static void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main(String[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 xml:space="preserve">]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) {</w:t>
      </w:r>
    </w:p>
    <w:p w14:paraId="05BAFE19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Scanner input = new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Scanner(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System.in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1B2B568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FE65D0D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</w:t>
      </w:r>
    </w:p>
    <w:p w14:paraId="738CA8BE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("Enter your name:"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63265F3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String name =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input.nextLine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67E0EE5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D0E2529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("Enter your qualification (e.g., 12 for high school, 10 for 10th, etc.):"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12B451B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int qualification =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input.nextInt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2AAEA4D4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8F63555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B3E16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B3E16">
        <w:rPr>
          <w:rFonts w:ascii="Aptos Display" w:hAnsi="Aptos Display"/>
          <w:b/>
          <w:bCs/>
          <w:sz w:val="32"/>
          <w:szCs w:val="32"/>
        </w:rPr>
        <w:t>("Enter your percentage:"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868A8F6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int percentage =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input.nextInt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1226D038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input.close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60EA891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B65B3AB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77AA7DA9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lastRenderedPageBreak/>
        <w:t xml:space="preserve">        College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candidate;</w:t>
      </w:r>
      <w:proofErr w:type="gramEnd"/>
    </w:p>
    <w:p w14:paraId="62A3B4BA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D5938FC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if (percentage &gt;= 70) {</w:t>
      </w:r>
    </w:p>
    <w:p w14:paraId="22EBE73A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    candidate = new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PG(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name, qualification,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F126114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} else if (percentage &gt;= 60) {</w:t>
      </w:r>
    </w:p>
    <w:p w14:paraId="0F232146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    candidate = new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UG(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name, qualification,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1C02836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} else {</w:t>
      </w:r>
    </w:p>
    <w:p w14:paraId="53D378C8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    candidate = new 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College(</w:t>
      </w:r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name, qualification, percentage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2CD7056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}</w:t>
      </w:r>
    </w:p>
    <w:p w14:paraId="4E5B91B8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9F23110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candidate.Eligibility</w:t>
      </w:r>
      <w:proofErr w:type="spellEnd"/>
      <w:proofErr w:type="gramEnd"/>
      <w:r w:rsidRPr="00BB3E16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B50F7E5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5BFBDEC3" w14:textId="30C84ADB" w:rsidR="00BB3E16" w:rsidRDefault="00BB3E16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}</w:t>
      </w:r>
    </w:p>
    <w:p w14:paraId="3A379117" w14:textId="77777777" w:rsidR="00BB3E16" w:rsidRPr="00BB3E16" w:rsidRDefault="00BB3E16" w:rsidP="00BB3E1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Input:</w:t>
      </w:r>
    </w:p>
    <w:p w14:paraId="00C60244" w14:textId="1BF17713" w:rsidR="00BB3E16" w:rsidRPr="00BB3E16" w:rsidRDefault="00BB3E16" w:rsidP="00BB3E16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proofErr w:type="spellStart"/>
      <w:proofErr w:type="gramStart"/>
      <w:r w:rsidRPr="00BB3E16">
        <w:rPr>
          <w:rFonts w:ascii="Aptos Display" w:hAnsi="Aptos Display"/>
          <w:b/>
          <w:bCs/>
          <w:sz w:val="32"/>
          <w:szCs w:val="32"/>
        </w:rPr>
        <w:t>Name:</w:t>
      </w:r>
      <w:r>
        <w:rPr>
          <w:rFonts w:ascii="Aptos Display" w:hAnsi="Aptos Display"/>
          <w:b/>
          <w:bCs/>
          <w:sz w:val="32"/>
          <w:szCs w:val="32"/>
        </w:rPr>
        <w:t>A</w:t>
      </w:r>
      <w:proofErr w:type="spellEnd"/>
      <w:proofErr w:type="gramEnd"/>
      <w:r>
        <w:rPr>
          <w:rFonts w:ascii="Aptos Display" w:hAnsi="Aptos Display"/>
          <w:b/>
          <w:bCs/>
          <w:sz w:val="32"/>
          <w:szCs w:val="32"/>
        </w:rPr>
        <w:t xml:space="preserve"> Lalith Sai Akshith</w:t>
      </w:r>
    </w:p>
    <w:p w14:paraId="47519530" w14:textId="77777777" w:rsidR="00BB3E16" w:rsidRPr="00BB3E16" w:rsidRDefault="00BB3E16" w:rsidP="00BB3E16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Qualification: 12</w:t>
      </w:r>
    </w:p>
    <w:p w14:paraId="231EDD8F" w14:textId="1048C893" w:rsidR="00BB3E16" w:rsidRPr="00BE29D7" w:rsidRDefault="00BB3E16" w:rsidP="00BE29D7">
      <w:pPr>
        <w:numPr>
          <w:ilvl w:val="0"/>
          <w:numId w:val="1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B3E16">
        <w:rPr>
          <w:rFonts w:ascii="Aptos Display" w:hAnsi="Aptos Display"/>
          <w:b/>
          <w:bCs/>
          <w:sz w:val="32"/>
          <w:szCs w:val="32"/>
        </w:rPr>
        <w:t>Percentage:</w:t>
      </w:r>
      <w:r w:rsidR="00BE29D7">
        <w:rPr>
          <w:rFonts w:ascii="Aptos Display" w:hAnsi="Aptos Display"/>
          <w:b/>
          <w:bCs/>
          <w:sz w:val="32"/>
          <w:szCs w:val="32"/>
        </w:rPr>
        <w:t>96</w:t>
      </w:r>
      <w:r w:rsidRPr="00BB3E16">
        <w:rPr>
          <w:rFonts w:ascii="Aptos Display" w:hAnsi="Aptos Display"/>
          <w:b/>
          <w:bCs/>
          <w:sz w:val="32"/>
          <w:szCs w:val="32"/>
        </w:rPr>
        <w:t xml:space="preserve"> </w:t>
      </w:r>
      <w:r w:rsidR="00BE29D7">
        <w:rPr>
          <w:rFonts w:ascii="Aptos Display" w:hAnsi="Aptos Display"/>
          <w:b/>
          <w:bCs/>
          <w:sz w:val="32"/>
          <w:szCs w:val="32"/>
        </w:rPr>
        <w:t xml:space="preserve">      </w:t>
      </w:r>
      <w:r w:rsidRPr="00BE29D7">
        <w:rPr>
          <w:rFonts w:ascii="Aptos Display" w:hAnsi="Aptos Display"/>
          <w:b/>
          <w:bCs/>
          <w:sz w:val="32"/>
          <w:szCs w:val="32"/>
        </w:rPr>
        <w:t xml:space="preserve">OUTPUT: </w:t>
      </w:r>
      <w:r w:rsidRPr="00BB3E16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04A1D276" wp14:editId="7B3D3ECC">
            <wp:extent cx="5731510" cy="2087880"/>
            <wp:effectExtent l="0" t="0" r="2540" b="7620"/>
            <wp:docPr id="38357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712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11D9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u w:val="single"/>
          <w:lang w:val="en-US"/>
        </w:rPr>
        <w:lastRenderedPageBreak/>
        <w:t>CLASS DIAGRAM:</w:t>
      </w:r>
    </w:p>
    <w:tbl>
      <w:tblPr>
        <w:tblStyle w:val="TableGrid0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BE29D7" w:rsidRPr="00BE29D7" w14:paraId="445BD81F" w14:textId="77777777" w:rsidTr="00BE29D7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EB03C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proofErr w:type="spell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adm</w:t>
            </w:r>
            <w:proofErr w:type="spellEnd"/>
          </w:p>
        </w:tc>
      </w:tr>
      <w:tr w:rsidR="00BE29D7" w:rsidRPr="00BE29D7" w14:paraId="2A67A2CD" w14:textId="77777777" w:rsidTr="00BE29D7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EED70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elg</w:t>
            </w:r>
            <w:proofErr w:type="spellEnd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():void</w:t>
            </w:r>
            <w:proofErr w:type="gramEnd"/>
          </w:p>
        </w:tc>
      </w:tr>
    </w:tbl>
    <w:p w14:paraId="64DD6664" w14:textId="45BF28FD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5EB5AC" wp14:editId="4554153A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0" t="3492" r="112712" b="55563"/>
                <wp:wrapNone/>
                <wp:docPr id="532913868" name="Connector: Elb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73F71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6" o:spid="_x0000_s1026" type="#_x0000_t34" style="position:absolute;margin-left:229.45pt;margin-top:4.7pt;width:25.35pt;height:22.9pt;rotation:-90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" strokecolor="#156082 [3204]" strokeweight="1pt">
                <v:stroke endarrow="open"/>
              </v:shape>
            </w:pict>
          </mc:Fallback>
        </mc:AlternateContent>
      </w:r>
      <w:r w:rsidRPr="00BE29D7">
        <w:rPr>
          <w:rFonts w:ascii="Aptos Display" w:hAnsi="Aptos Display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6C3138" wp14:editId="7B993C98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76200" t="0" r="68580" b="62230"/>
                <wp:wrapNone/>
                <wp:docPr id="115894609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2D5E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62.6pt;margin-top:2.25pt;width:.6pt;height:26.6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" strokecolor="#156082 [3204]" strokeweight="1pt">
                <v:stroke endarrow="open" joinstyle="miter"/>
              </v:shape>
            </w:pict>
          </mc:Fallback>
        </mc:AlternateContent>
      </w:r>
    </w:p>
    <w:p w14:paraId="1CADF4F4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tbl>
      <w:tblPr>
        <w:tblStyle w:val="TableGrid0"/>
        <w:tblW w:w="0" w:type="auto"/>
        <w:tblInd w:w="846" w:type="dxa"/>
        <w:tblLook w:val="04A0" w:firstRow="1" w:lastRow="0" w:firstColumn="1" w:lastColumn="0" w:noHBand="0" w:noVBand="1"/>
      </w:tblPr>
      <w:tblGrid>
        <w:gridCol w:w="3813"/>
        <w:gridCol w:w="4337"/>
      </w:tblGrid>
      <w:tr w:rsidR="00BE29D7" w:rsidRPr="00BE29D7" w14:paraId="360B75DC" w14:textId="77777777" w:rsidTr="00BE29D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AFA53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ug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21925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proofErr w:type="spell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pg</w:t>
            </w:r>
            <w:proofErr w:type="spellEnd"/>
          </w:p>
        </w:tc>
      </w:tr>
      <w:tr w:rsidR="00BE29D7" w:rsidRPr="00BE29D7" w14:paraId="42B06331" w14:textId="77777777" w:rsidTr="00BE29D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5575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+</w:t>
            </w: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elg</w:t>
            </w:r>
            <w:proofErr w:type="spellEnd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():void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C4FDA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+</w:t>
            </w: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elg</w:t>
            </w:r>
            <w:proofErr w:type="spellEnd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():void</w:t>
            </w:r>
            <w:proofErr w:type="gramEnd"/>
          </w:p>
        </w:tc>
      </w:tr>
      <w:tr w:rsidR="00BE29D7" w:rsidRPr="00BE29D7" w14:paraId="44CB3A76" w14:textId="77777777" w:rsidTr="00BE29D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3887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51D5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</w:p>
        </w:tc>
      </w:tr>
    </w:tbl>
    <w:p w14:paraId="438E91CA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</w:t>
      </w:r>
    </w:p>
    <w:p w14:paraId="4F7BD2D1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5C536CF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07896103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u w:val="single"/>
          <w:lang w:val="en-US"/>
        </w:rPr>
        <w:t>ERROR:</w:t>
      </w:r>
    </w:p>
    <w:p w14:paraId="3C5B528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167B00B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07D6E18B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tbl>
      <w:tblPr>
        <w:tblW w:w="0" w:type="auto"/>
        <w:tblInd w:w="1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BE29D7" w:rsidRPr="00BE29D7" w14:paraId="74942E57" w14:textId="77777777" w:rsidTr="00BE29D7">
        <w:trPr>
          <w:trHeight w:val="53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975767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0F651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Expected Error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64A7C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Reason</w:t>
            </w:r>
          </w:p>
        </w:tc>
      </w:tr>
      <w:tr w:rsidR="00BE29D7" w:rsidRPr="00BE29D7" w14:paraId="4E7B21AD" w14:textId="77777777" w:rsidTr="00BE29D7">
        <w:trPr>
          <w:trHeight w:val="1280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2C1C1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1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8FF696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A81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BE29D7" w:rsidRPr="00BE29D7" w14:paraId="63AD5D72" w14:textId="77777777" w:rsidTr="00BE29D7">
        <w:trPr>
          <w:trHeight w:val="90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7C961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2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857EC7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D91C1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0CE6D16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62DF536B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258790A5" w14:textId="588AE0CF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lastRenderedPageBreak/>
        <w:t>3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Q)Create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 xml:space="preserve"> a calculator class with overloading methods to perform addition</w:t>
      </w:r>
    </w:p>
    <w:p w14:paraId="5CC4C49C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3B77722" w14:textId="77777777" w:rsidR="00BE29D7" w:rsidRPr="00BE29D7" w:rsidRDefault="00BE29D7" w:rsidP="00BE29D7">
      <w:pPr>
        <w:numPr>
          <w:ilvl w:val="0"/>
          <w:numId w:val="2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>Add two doubles</w:t>
      </w:r>
    </w:p>
    <w:p w14:paraId="3061FA64" w14:textId="77777777" w:rsidR="00BE29D7" w:rsidRPr="00BE29D7" w:rsidRDefault="00BE29D7" w:rsidP="00BE29D7">
      <w:pPr>
        <w:numPr>
          <w:ilvl w:val="0"/>
          <w:numId w:val="2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Add two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integer</w:t>
      </w:r>
      <w:proofErr w:type="gramEnd"/>
    </w:p>
    <w:p w14:paraId="39CF9A28" w14:textId="77777777" w:rsidR="00BE29D7" w:rsidRPr="00BE29D7" w:rsidRDefault="00BE29D7" w:rsidP="00BE29D7">
      <w:pPr>
        <w:numPr>
          <w:ilvl w:val="0"/>
          <w:numId w:val="2"/>
        </w:numPr>
        <w:tabs>
          <w:tab w:val="clear" w:pos="420"/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Add three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integer</w:t>
      </w:r>
      <w:proofErr w:type="gramEnd"/>
    </w:p>
    <w:p w14:paraId="6C59C379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AACFC1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>Program:</w:t>
      </w:r>
    </w:p>
    <w:p w14:paraId="694F86AC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public class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Calculator{</w:t>
      </w:r>
      <w:proofErr w:type="gramEnd"/>
    </w:p>
    <w:p w14:paraId="2AEE548B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public int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add(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int a, int b) {</w:t>
      </w:r>
    </w:p>
    <w:p w14:paraId="142E2D18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return a +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b;</w:t>
      </w:r>
      <w:proofErr w:type="gramEnd"/>
    </w:p>
    <w:p w14:paraId="4A84A7F7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5E2C9C0D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public int add(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int[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 xml:space="preserve">] tuple1,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int[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] tuple2) {</w:t>
      </w:r>
    </w:p>
    <w:p w14:paraId="706B791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int sum =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0;</w:t>
      </w:r>
      <w:proofErr w:type="gramEnd"/>
    </w:p>
    <w:p w14:paraId="66111D14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for (int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 xml:space="preserve"> = 0;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 xml:space="preserve"> &lt; tuple1.length;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++) {</w:t>
      </w:r>
    </w:p>
    <w:p w14:paraId="39956B3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    sum += tuple1[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] + tuple2[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];</w:t>
      </w:r>
      <w:proofErr w:type="gramEnd"/>
    </w:p>
    <w:p w14:paraId="344027B4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}</w:t>
      </w:r>
    </w:p>
    <w:p w14:paraId="1C3FF9BD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return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sum;</w:t>
      </w:r>
      <w:proofErr w:type="gramEnd"/>
    </w:p>
    <w:p w14:paraId="5D5C76DD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3F48E6C2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public int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add(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int a, int b, int c) {</w:t>
      </w:r>
    </w:p>
    <w:p w14:paraId="6AC97E96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return a + b +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c;</w:t>
      </w:r>
      <w:proofErr w:type="gramEnd"/>
    </w:p>
    <w:p w14:paraId="4F0A1FBA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526FF750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public static void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main(String[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 xml:space="preserve">]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) {</w:t>
      </w:r>
    </w:p>
    <w:p w14:paraId="2C6FA29D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lastRenderedPageBreak/>
        <w:t xml:space="preserve">        Calculator calc = new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Calculator();</w:t>
      </w:r>
      <w:proofErr w:type="gramEnd"/>
    </w:p>
    <w:p w14:paraId="51BE1FC0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int result1 =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calc.add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10, 20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5D4E3DE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("Addition of two integers: " + result1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3366A54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int[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] tuple1 = {1, 2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};</w:t>
      </w:r>
      <w:proofErr w:type="gramEnd"/>
    </w:p>
    <w:p w14:paraId="6999F892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int[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] tuple2 = {3, 4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};</w:t>
      </w:r>
      <w:proofErr w:type="gramEnd"/>
    </w:p>
    <w:p w14:paraId="52E1F3F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int result2 =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calc.add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tuple1, tuple2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15A5A40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("Addition of two tuples: " + result2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245103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E8B9B9D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CDDD87B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int result3 =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calc.add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</w:rPr>
        <w:t>5, 10, 15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5C6F006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</w:rPr>
        <w:t>("Addition of three integers: " + result3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1BF31470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5763C2A3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>}</w:t>
      </w:r>
    </w:p>
    <w:p w14:paraId="3DAD80AF" w14:textId="20A96554" w:rsidR="00BB3E16" w:rsidRDefault="00BE29D7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t>OUTPUT:</w:t>
      </w:r>
    </w:p>
    <w:p w14:paraId="465076D9" w14:textId="5202E6AD" w:rsidR="00BE29D7" w:rsidRPr="00F64D3D" w:rsidRDefault="00BE29D7" w:rsidP="00F64D3D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545869AA" wp14:editId="5EDA9166">
            <wp:extent cx="5572903" cy="2438740"/>
            <wp:effectExtent l="0" t="0" r="8890" b="0"/>
            <wp:docPr id="205844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70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C8F" w14:textId="77777777" w:rsidR="00F64D3D" w:rsidRDefault="00F64D3D" w:rsidP="00D65D0A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1B99FF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>CLASS DIAGRAM:</w:t>
      </w:r>
    </w:p>
    <w:p w14:paraId="693A460E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tbl>
      <w:tblPr>
        <w:tblStyle w:val="TableGrid0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BE29D7" w:rsidRPr="00BE29D7" w14:paraId="0812BD97" w14:textId="77777777" w:rsidTr="00BE29D7">
        <w:trPr>
          <w:trHeight w:val="574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E6EEF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              </w:t>
            </w:r>
            <w:proofErr w:type="spell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cacluator</w:t>
            </w:r>
            <w:proofErr w:type="spellEnd"/>
          </w:p>
        </w:tc>
      </w:tr>
      <w:tr w:rsidR="00BE29D7" w:rsidRPr="00BE29D7" w14:paraId="123EEC20" w14:textId="77777777" w:rsidTr="00BE29D7">
        <w:trPr>
          <w:trHeight w:val="1112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FF996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+</w:t>
            </w:r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add(</w:t>
            </w:r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int </w:t>
            </w: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a,int</w:t>
            </w:r>
            <w:proofErr w:type="spellEnd"/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 b):int</w:t>
            </w:r>
          </w:p>
          <w:p w14:paraId="6416BE04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+</w:t>
            </w:r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add(</w:t>
            </w:r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double </w:t>
            </w: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a,double</w:t>
            </w:r>
            <w:proofErr w:type="spellEnd"/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 b</w:t>
            </w:r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):double</w:t>
            </w:r>
            <w:proofErr w:type="gramEnd"/>
          </w:p>
          <w:p w14:paraId="57848714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+</w:t>
            </w:r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add(</w:t>
            </w:r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int </w:t>
            </w: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a,int</w:t>
            </w:r>
            <w:proofErr w:type="spellEnd"/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>b,int</w:t>
            </w:r>
            <w:proofErr w:type="spellEnd"/>
            <w:proofErr w:type="gramEnd"/>
            <w:r w:rsidRPr="00BE29D7">
              <w:rPr>
                <w:rFonts w:ascii="Aptos Display" w:hAnsi="Aptos Display"/>
                <w:b/>
                <w:bCs/>
                <w:sz w:val="32"/>
                <w:szCs w:val="32"/>
              </w:rPr>
              <w:t xml:space="preserve"> c):int</w:t>
            </w:r>
          </w:p>
        </w:tc>
      </w:tr>
    </w:tbl>
    <w:p w14:paraId="15FE611A" w14:textId="2E6D9A7D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  <w:u w:val="single"/>
          <w:lang w:val="en-US"/>
        </w:rPr>
        <w:t>ERROR:</w:t>
      </w: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BE29D7" w:rsidRPr="00BE29D7" w14:paraId="04C48BA6" w14:textId="77777777" w:rsidTr="00BE29D7">
        <w:trPr>
          <w:trHeight w:val="53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DFD6D2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proofErr w:type="spellStart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S.No</w:t>
            </w:r>
            <w:proofErr w:type="spellEnd"/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.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410EDA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Expected Error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E3B5DC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Reason</w:t>
            </w:r>
          </w:p>
        </w:tc>
      </w:tr>
      <w:tr w:rsidR="00BE29D7" w:rsidRPr="00BE29D7" w14:paraId="280CBFD9" w14:textId="77777777" w:rsidTr="00BE29D7">
        <w:trPr>
          <w:trHeight w:val="127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2E00CD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1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E1735E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3AE26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BE29D7" w:rsidRPr="00BE29D7" w14:paraId="54B3988C" w14:textId="77777777" w:rsidTr="00BE29D7">
        <w:trPr>
          <w:trHeight w:val="90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28ABB8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2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07B0D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8D66F5" w14:textId="77777777" w:rsidR="00BE29D7" w:rsidRPr="00BE29D7" w:rsidRDefault="00BE29D7" w:rsidP="00BE29D7">
            <w:pPr>
              <w:tabs>
                <w:tab w:val="left" w:pos="8025"/>
              </w:tabs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Ending the class and main method is required</w:t>
            </w:r>
          </w:p>
        </w:tc>
      </w:tr>
    </w:tbl>
    <w:p w14:paraId="08F02102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D8EAED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4.Create a shape class with method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calculateArea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) that is overloaded for different shapes (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eg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: square, rectangle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).Then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create a subclass Circle that overrides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calculateArea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) method for Circle.</w:t>
      </w:r>
    </w:p>
    <w:p w14:paraId="25D5FE5E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1D8C1F96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23A48341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u w:val="single"/>
          <w:lang w:val="en-US"/>
        </w:rPr>
        <w:t>CODE:</w:t>
      </w:r>
    </w:p>
    <w:p w14:paraId="794C0C3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class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shape{</w:t>
      </w:r>
      <w:proofErr w:type="gramEnd"/>
    </w:p>
    <w:p w14:paraId="757D44E9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public float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calarea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float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side){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return side*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side;</w:t>
      </w:r>
      <w:proofErr w:type="gramEnd"/>
    </w:p>
    <w:p w14:paraId="61C9A1FE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}</w:t>
      </w:r>
    </w:p>
    <w:p w14:paraId="0F587727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public float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calarea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float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l,float</w:t>
      </w:r>
      <w:proofErr w:type="spellEnd"/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b){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return l*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b;</w:t>
      </w:r>
      <w:proofErr w:type="gramEnd"/>
    </w:p>
    <w:p w14:paraId="4FDFB988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}</w:t>
      </w:r>
    </w:p>
    <w:p w14:paraId="54DD703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lastRenderedPageBreak/>
        <w:t>}</w:t>
      </w:r>
    </w:p>
    <w:p w14:paraId="4E27F28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class circle extends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shape{</w:t>
      </w:r>
      <w:proofErr w:type="gramEnd"/>
    </w:p>
    <w:p w14:paraId="6D913156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public double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calarea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double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r){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return 3.14*r*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r;</w:t>
      </w:r>
      <w:proofErr w:type="gramEnd"/>
    </w:p>
    <w:p w14:paraId="761EA4D4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}</w:t>
      </w:r>
    </w:p>
    <w:p w14:paraId="10A64B22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}</w:t>
      </w:r>
    </w:p>
    <w:p w14:paraId="569D2367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class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s{</w:t>
      </w:r>
      <w:proofErr w:type="gramEnd"/>
    </w:p>
    <w:p w14:paraId="65640E44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public static void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main(String[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] 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args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){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 circle c=new 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circle(</w:t>
      </w:r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 xml:space="preserve">); </w:t>
      </w:r>
      <w:proofErr w:type="spell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System.out.println</w:t>
      </w:r>
      <w:proofErr w:type="spell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c.calarea</w:t>
      </w:r>
      <w:proofErr w:type="spellEnd"/>
      <w:proofErr w:type="gramEnd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(10)</w:t>
      </w:r>
      <w:proofErr w:type="gramStart"/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);</w:t>
      </w:r>
      <w:proofErr w:type="gramEnd"/>
    </w:p>
    <w:p w14:paraId="4A843D77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}</w:t>
      </w:r>
    </w:p>
    <w:p w14:paraId="4E36D43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lang w:val="en-US"/>
        </w:rPr>
        <w:t>}</w:t>
      </w:r>
    </w:p>
    <w:p w14:paraId="287962CF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53D06495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7CAF899B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sz w:val="32"/>
          <w:szCs w:val="32"/>
        </w:rPr>
        <w:t>OUTPUT:</w:t>
      </w:r>
    </w:p>
    <w:p w14:paraId="0EBD31A8" w14:textId="6FD91983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BE29D7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76B4B5BD" wp14:editId="1CD6C13E">
            <wp:extent cx="5646420" cy="1546860"/>
            <wp:effectExtent l="0" t="0" r="0" b="0"/>
            <wp:docPr id="7008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930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7216" cy="15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CC6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0824E802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1AA7F233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7440C168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44B719EF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6A269C0D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</w:p>
    <w:p w14:paraId="20062B58" w14:textId="416B68D4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  <w:lang w:val="en-US"/>
        </w:rPr>
      </w:pPr>
      <w:r w:rsidRPr="00BE29D7">
        <w:rPr>
          <w:rFonts w:ascii="Aptos Display" w:hAnsi="Aptos Display"/>
          <w:b/>
          <w:bCs/>
          <w:sz w:val="32"/>
          <w:szCs w:val="32"/>
          <w:u w:val="single"/>
          <w:lang w:val="en-US"/>
        </w:rPr>
        <w:lastRenderedPageBreak/>
        <w:t>CLASS DIAGRAM:</w:t>
      </w:r>
    </w:p>
    <w:p w14:paraId="4CFBF944" w14:textId="77777777" w:rsid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523BDE9" w14:textId="7C6BC1EF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u w:val="single"/>
        </w:rPr>
      </w:pPr>
      <w:r w:rsidRPr="00BE29D7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11F3275D" wp14:editId="67A88602">
            <wp:extent cx="5448300" cy="2827020"/>
            <wp:effectExtent l="0" t="0" r="0" b="0"/>
            <wp:docPr id="9241857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9D7">
        <w:rPr>
          <w:rFonts w:ascii="Aptos Display" w:hAnsi="Aptos Display"/>
          <w:b/>
          <w:bCs/>
          <w:sz w:val="32"/>
          <w:szCs w:val="32"/>
          <w:u w:val="single"/>
        </w:rPr>
        <w:t>ERRORS:</w:t>
      </w: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2796"/>
        <w:gridCol w:w="3047"/>
        <w:gridCol w:w="3048"/>
      </w:tblGrid>
      <w:tr w:rsidR="00BE29D7" w:rsidRPr="00BE29D7" w14:paraId="63EB7619" w14:textId="77777777" w:rsidTr="00BE29D7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96A30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s.no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B8569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Expected error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DC0B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reason</w:t>
            </w:r>
          </w:p>
        </w:tc>
      </w:tr>
      <w:tr w:rsidR="00BE29D7" w:rsidRPr="00BE29D7" w14:paraId="6DBDB3F5" w14:textId="77777777" w:rsidTr="00BE29D7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E90B2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1.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1E0EB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Setting the parameters inside the constructor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E728F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We cannot pass the values inside constructor without setting them first</w:t>
            </w:r>
          </w:p>
        </w:tc>
      </w:tr>
      <w:tr w:rsidR="00BE29D7" w:rsidRPr="00BE29D7" w14:paraId="47798A34" w14:textId="77777777" w:rsidTr="00BE29D7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DC04E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2.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74562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}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D7A4D" w14:textId="77777777" w:rsidR="00BE29D7" w:rsidRPr="00BE29D7" w:rsidRDefault="00BE29D7" w:rsidP="00BE29D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</w:pPr>
            <w:r w:rsidRPr="00BE29D7">
              <w:rPr>
                <w:rFonts w:ascii="Aptos Display" w:hAnsi="Aptos Display"/>
                <w:b/>
                <w:bCs/>
                <w:sz w:val="32"/>
                <w:szCs w:val="32"/>
                <w:u w:val="single"/>
              </w:rPr>
              <w:t>Ending the class and main method is required</w:t>
            </w:r>
          </w:p>
        </w:tc>
      </w:tr>
    </w:tbl>
    <w:p w14:paraId="691D1B09" w14:textId="77777777" w:rsidR="00BE29D7" w:rsidRPr="00BE29D7" w:rsidRDefault="00BE29D7" w:rsidP="00BE29D7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8D4F94D" w14:textId="30B1BABE" w:rsidR="00D65D0A" w:rsidRDefault="00D65D0A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6EAF8C47" w14:textId="77777777" w:rsidR="00D65D0A" w:rsidRDefault="00D65D0A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29BEE92C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74273E5E" w14:textId="77777777" w:rsidR="002870E3" w:rsidRDefault="002870E3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308B09E3" w14:textId="77777777" w:rsidR="002870E3" w:rsidRDefault="002870E3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7E76D980" w14:textId="77777777" w:rsid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lastRenderedPageBreak/>
        <w:t>WEEK-7</w:t>
      </w:r>
    </w:p>
    <w:p w14:paraId="4ED4A890" w14:textId="1E42A9BF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1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Q)Write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a java program to create an abstract class Animal with an abstract method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sound().Create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Subclass Tiger and Lion extends the Animal class and implement the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sound(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method to make a specific sound for each animal</w:t>
      </w:r>
    </w:p>
    <w:p w14:paraId="4F5372EE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F6CED66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Program:</w:t>
      </w:r>
    </w:p>
    <w:p w14:paraId="20DC533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abstract class Animal {</w:t>
      </w:r>
    </w:p>
    <w:p w14:paraId="3F7089A5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</w:t>
      </w:r>
    </w:p>
    <w:p w14:paraId="5B5D48A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abstract void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sound();</w:t>
      </w:r>
      <w:proofErr w:type="gramEnd"/>
    </w:p>
    <w:p w14:paraId="24B9BE2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04BFFB6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41CDBE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22D61A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class Lion extends Animal {</w:t>
      </w:r>
    </w:p>
    <w:p w14:paraId="5207D546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</w:t>
      </w:r>
    </w:p>
    <w:p w14:paraId="118DD2A6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08D6D338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sound(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3471C59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("Lion: Roar!"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BB5045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3A73A3E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016437F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CC34D5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B7B5AF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class Tiger extends Animal {</w:t>
      </w:r>
    </w:p>
    <w:p w14:paraId="765EE43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 xml:space="preserve">    </w:t>
      </w:r>
    </w:p>
    <w:p w14:paraId="316519D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0E9E536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sound(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6AF29CF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("Tiger: Growl!"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87D787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00825B8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23FCE5E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80C0BA2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12726D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public class Q1labw7 {</w:t>
      </w:r>
    </w:p>
    <w:p w14:paraId="160A1EAA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static void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main(String[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]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1D470C58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</w:t>
      </w:r>
    </w:p>
    <w:p w14:paraId="49B1425E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Animal lion = new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Lion();</w:t>
      </w:r>
      <w:proofErr w:type="gramEnd"/>
    </w:p>
    <w:p w14:paraId="304BE50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Animal tiger = new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Tiger();</w:t>
      </w:r>
      <w:proofErr w:type="gramEnd"/>
    </w:p>
    <w:p w14:paraId="6A9EA91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3CAC0BC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7450C828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lion.sound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A1B9AE5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tiger.sound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012207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0274C7A2" w14:textId="77777777" w:rsid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308107B9" w14:textId="2BEBECD3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lastRenderedPageBreak/>
        <w:t>OUTPUT:</w:t>
      </w:r>
      <w:r w:rsidRPr="006D1C70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574A18A0" wp14:editId="45FA807E">
            <wp:extent cx="5724526" cy="1211580"/>
            <wp:effectExtent l="0" t="0" r="0" b="7620"/>
            <wp:docPr id="11914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8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5337" cy="12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472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284761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45AD50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38"/>
        <w:gridCol w:w="3089"/>
        <w:gridCol w:w="3089"/>
      </w:tblGrid>
      <w:tr w:rsidR="006D1C70" w:rsidRPr="006D1C70" w14:paraId="05EC9A15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A93A1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E6287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6A31E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Reason</w:t>
            </w:r>
          </w:p>
        </w:tc>
      </w:tr>
      <w:tr w:rsidR="006D1C70" w:rsidRPr="006D1C70" w14:paraId="451ECBEC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FC57C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062F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1EE46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6D1C70" w:rsidRPr="006D1C70" w14:paraId="3EE18263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1E411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3705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6824C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3B800720" w14:textId="2224C62C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t xml:space="preserve"> Class Diagram:</w:t>
      </w:r>
    </w:p>
    <w:p w14:paraId="59249352" w14:textId="5AA10770" w:rsid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4817A9AA" wp14:editId="371DD70D">
            <wp:extent cx="3756660" cy="2987040"/>
            <wp:effectExtent l="0" t="0" r="0" b="3810"/>
            <wp:docPr id="17608685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A93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>2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Q)Write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a java program to create an abstract class Shape3D with an abstract methods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volume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) and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Calculate_Surface_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area.Create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Subclass Sphere and Cube extends the Shape3D class and implement the respective methods to calculate the volume and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surface_area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of each shape.</w:t>
      </w:r>
    </w:p>
    <w:p w14:paraId="2063AA3A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A86479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Program:</w:t>
      </w:r>
    </w:p>
    <w:p w14:paraId="7C75417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95E969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abstract class Shape3D {</w:t>
      </w:r>
    </w:p>
    <w:p w14:paraId="7CC385E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abstract void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volume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73F4DC76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abstract void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calculate_surf_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13BA8A4A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7657F04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6A8D05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54E8F9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class Sphere extends Shape3D {</w:t>
      </w:r>
    </w:p>
    <w:p w14:paraId="21E6C3A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private double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radius;</w:t>
      </w:r>
      <w:proofErr w:type="gramEnd"/>
    </w:p>
    <w:p w14:paraId="2CEDDCC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3C3B8DB8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</w:t>
      </w:r>
    </w:p>
    <w:p w14:paraId="53B8940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Sphere(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double radius) {</w:t>
      </w:r>
    </w:p>
    <w:p w14:paraId="6B129AC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this.radius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radius;</w:t>
      </w:r>
      <w:proofErr w:type="gramEnd"/>
    </w:p>
    <w:p w14:paraId="43C8381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731C403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DD9505C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34EC97F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calculate_surf_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738F9215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 xml:space="preserve">        double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surfaceArea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= 4 *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Math.PI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*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Math.pow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radius, 2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5E4334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System.out.printf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("Surface Area of Sphere: %.2f%n",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surfaceArea</w:t>
      </w:r>
      <w:proofErr w:type="spellEnd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E900A2C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76E342F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78C65F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303111D8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volume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6586662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double volume = (4.0 / 3) *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Math.PI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*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Math.pow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radius, 3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008F7F2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System.out.printf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("Volume of Sphere: %.2f%n", volume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231CF7B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957606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18190E4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1444A31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28325EA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class Cube extends Shape3D {</w:t>
      </w:r>
    </w:p>
    <w:p w14:paraId="2F664C0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private double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side;</w:t>
      </w:r>
      <w:proofErr w:type="gramEnd"/>
    </w:p>
    <w:p w14:paraId="028002E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3FB7D7C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</w:t>
      </w:r>
    </w:p>
    <w:p w14:paraId="6209A84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Cube(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double side) {</w:t>
      </w:r>
    </w:p>
    <w:p w14:paraId="278ABA4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this.side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=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side;</w:t>
      </w:r>
      <w:proofErr w:type="gramEnd"/>
    </w:p>
    <w:p w14:paraId="101818D2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077CF58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FE3E93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45771DDA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5C10E7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 xml:space="preserve">    @Override</w:t>
      </w:r>
    </w:p>
    <w:p w14:paraId="5A55802A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calculate_surf_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1D22B24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double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surfaceArea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= 6 *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Math.pow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side, 2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71E6AFE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System.out.printf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("Surface Area of Cube: %.2f%n",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surfaceArea</w:t>
      </w:r>
      <w:proofErr w:type="spellEnd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4FB6F42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7CE820C6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03E380C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1DF928C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calculate_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volume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7A9D72D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double volume =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Math.pow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side, 3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54A9BB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System.out.printf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("Volume of Cube: %.2f%n", volume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1A4367D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6F244DF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3748DC3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01358646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7D6CDFC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public class Q2labw7 {</w:t>
      </w:r>
    </w:p>
    <w:p w14:paraId="54D2BA6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static void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main(String[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]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3345DB42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19F944A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Shape3D sphere = new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Sphere(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5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</w:t>
      </w:r>
    </w:p>
    <w:p w14:paraId="0ACB6DB3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Shape3D cube = new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Cube(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3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     </w:t>
      </w:r>
    </w:p>
    <w:p w14:paraId="393C13E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0D3DD94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6AE8691B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sphere.calculate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_surf_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711511B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sphere.calculate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volume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505487E5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5EE38E0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2F08DDAA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cube.calculate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_surf_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a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022C990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cube.calculate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_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volume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03F67177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06B9B4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5B2FDFD9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56AB7138" w14:textId="3AA04294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7B585166" wp14:editId="5BD21F31">
            <wp:extent cx="4693920" cy="4320540"/>
            <wp:effectExtent l="0" t="0" r="0" b="3810"/>
            <wp:docPr id="4357759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4A5D" w14:textId="5BA8B5EC" w:rsid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 xml:space="preserve">Output: </w:t>
      </w:r>
      <w:r w:rsidRPr="006D1C70">
        <w:rPr>
          <w:rFonts w:ascii="Aptos Display" w:hAnsi="Aptos Display"/>
          <w:b/>
          <w:bCs/>
          <w:noProof/>
          <w:sz w:val="32"/>
          <w:szCs w:val="32"/>
        </w:rPr>
        <w:drawing>
          <wp:inline distT="0" distB="0" distL="0" distR="0" wp14:anchorId="5147DA2D" wp14:editId="421F2959">
            <wp:extent cx="5731510" cy="1630680"/>
            <wp:effectExtent l="0" t="0" r="2540" b="7620"/>
            <wp:docPr id="69423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350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724D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38"/>
        <w:gridCol w:w="3089"/>
        <w:gridCol w:w="3089"/>
      </w:tblGrid>
      <w:tr w:rsidR="006D1C70" w:rsidRPr="006D1C70" w14:paraId="406FD0E2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FD3CF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D6BE3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0CC71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Reason</w:t>
            </w:r>
          </w:p>
        </w:tc>
      </w:tr>
      <w:tr w:rsidR="006D1C70" w:rsidRPr="006D1C70" w14:paraId="45854951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D5308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72715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32DEA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6D1C70" w:rsidRPr="006D1C70" w14:paraId="23EA6BCC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A8411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93946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6F5A4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73363511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</w:p>
    <w:p w14:paraId="6071566A" w14:textId="77777777" w:rsidR="002D0346" w:rsidRDefault="002D0346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54A03FA5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4DCC5EC2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4B70FC83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7102233C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2017A033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7C277945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50477F61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2C80FF12" w14:textId="77777777" w:rsidR="006D1C70" w:rsidRDefault="006D1C70" w:rsidP="002D0346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  <w:lang w:val="en-CA"/>
        </w:rPr>
      </w:pPr>
    </w:p>
    <w:p w14:paraId="10F045DE" w14:textId="77777777" w:rsidR="006D1C70" w:rsidRPr="006D1C70" w:rsidRDefault="006D1C70" w:rsidP="006D1C70">
      <w:pPr>
        <w:tabs>
          <w:tab w:val="left" w:pos="8025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596"/>
        <w:gridCol w:w="2826"/>
        <w:gridCol w:w="2826"/>
      </w:tblGrid>
      <w:tr w:rsidR="006D1C70" w:rsidRPr="006D1C70" w14:paraId="2D0FACD5" w14:textId="77777777" w:rsidTr="006D1C70">
        <w:trPr>
          <w:trHeight w:val="357"/>
        </w:trPr>
        <w:tc>
          <w:tcPr>
            <w:tcW w:w="2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51D94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CB5FE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BB98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Reason</w:t>
            </w:r>
          </w:p>
        </w:tc>
      </w:tr>
      <w:tr w:rsidR="006D1C70" w:rsidRPr="006D1C70" w14:paraId="0FA201A4" w14:textId="77777777" w:rsidTr="006D1C70">
        <w:trPr>
          <w:trHeight w:val="1149"/>
        </w:trPr>
        <w:tc>
          <w:tcPr>
            <w:tcW w:w="2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62F76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791AA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C11C1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6D1C70" w:rsidRPr="006D1C70" w14:paraId="57F0B839" w14:textId="77777777" w:rsidTr="006D1C70">
        <w:trPr>
          <w:trHeight w:val="883"/>
        </w:trPr>
        <w:tc>
          <w:tcPr>
            <w:tcW w:w="2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5B2F7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F8506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F021B" w14:textId="77777777" w:rsidR="006D1C70" w:rsidRPr="006D1C70" w:rsidRDefault="006D1C70" w:rsidP="006D1C70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3D61EE1B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tab/>
      </w:r>
      <w:r w:rsidRPr="006D1C70">
        <w:rPr>
          <w:rFonts w:ascii="Aptos Display" w:hAnsi="Aptos Display"/>
          <w:b/>
          <w:bCs/>
          <w:sz w:val="32"/>
          <w:szCs w:val="32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38"/>
        <w:gridCol w:w="3089"/>
        <w:gridCol w:w="3089"/>
      </w:tblGrid>
      <w:tr w:rsidR="006D1C70" w:rsidRPr="006D1C70" w14:paraId="499E14D9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84996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C0026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E60A3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Reason</w:t>
            </w:r>
          </w:p>
        </w:tc>
      </w:tr>
      <w:tr w:rsidR="006D1C70" w:rsidRPr="006D1C70" w14:paraId="43788B65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2A392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F09B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0389C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We cannot pass the values inside constructor without setting them first</w:t>
            </w:r>
          </w:p>
        </w:tc>
      </w:tr>
      <w:tr w:rsidR="006D1C70" w:rsidRPr="006D1C70" w14:paraId="1CE6CB99" w14:textId="77777777" w:rsidTr="006D1C70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8698D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6011E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ACE7" w14:textId="77777777" w:rsidR="006D1C70" w:rsidRPr="006D1C70" w:rsidRDefault="006D1C70" w:rsidP="006D1C70">
            <w:pPr>
              <w:tabs>
                <w:tab w:val="left" w:pos="3108"/>
              </w:tabs>
              <w:spacing w:after="160" w:line="278" w:lineRule="auto"/>
              <w:rPr>
                <w:rFonts w:ascii="Aptos Display" w:hAnsi="Aptos Display"/>
                <w:b/>
                <w:bCs/>
                <w:sz w:val="32"/>
                <w:szCs w:val="32"/>
              </w:rPr>
            </w:pPr>
            <w:r w:rsidRPr="006D1C70">
              <w:rPr>
                <w:rFonts w:ascii="Aptos Display" w:hAnsi="Aptos Display"/>
                <w:b/>
                <w:bCs/>
                <w:sz w:val="32"/>
                <w:szCs w:val="32"/>
                <w:lang w:val="en-US"/>
              </w:rPr>
              <w:t xml:space="preserve">Ending the class and main method is required </w:t>
            </w:r>
          </w:p>
        </w:tc>
      </w:tr>
    </w:tbl>
    <w:p w14:paraId="5D1D7077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D7074CC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3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Q)Write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a java program using an abstract class to define a method for pattern printing</w:t>
      </w:r>
    </w:p>
    <w:p w14:paraId="6E3DA1B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D71704C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--&gt;create an abstract class named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patternprinting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with an abstract method print pattern (int n) and a concrete method to display the pattern title</w:t>
      </w:r>
    </w:p>
    <w:p w14:paraId="13EE01D5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>--&gt;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impletment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two sub classes</w:t>
      </w:r>
    </w:p>
    <w:p w14:paraId="2CC90346" w14:textId="5C0AC4D6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t>1)</w:t>
      </w:r>
      <w:r w:rsidRPr="006D1C70">
        <w:rPr>
          <w:rFonts w:ascii="Aptos Display" w:hAnsi="Aptos Display"/>
          <w:b/>
          <w:bCs/>
          <w:sz w:val="32"/>
          <w:szCs w:val="32"/>
        </w:rPr>
        <w:t>star pattern</w:t>
      </w:r>
    </w:p>
    <w:p w14:paraId="368F656E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Prints a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right angled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triangle of stars</w:t>
      </w:r>
    </w:p>
    <w:p w14:paraId="3632EE00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5AE142F3" w14:textId="7742F782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>
        <w:rPr>
          <w:rFonts w:ascii="Aptos Display" w:hAnsi="Aptos Display"/>
          <w:b/>
          <w:bCs/>
          <w:sz w:val="32"/>
          <w:szCs w:val="32"/>
        </w:rPr>
        <w:t>2)</w:t>
      </w:r>
      <w:r w:rsidRPr="006D1C70">
        <w:rPr>
          <w:rFonts w:ascii="Aptos Display" w:hAnsi="Aptos Display"/>
          <w:b/>
          <w:bCs/>
          <w:sz w:val="32"/>
          <w:szCs w:val="32"/>
        </w:rPr>
        <w:t xml:space="preserve">Number pattern </w:t>
      </w:r>
    </w:p>
    <w:p w14:paraId="0ED25306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Prints a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right angled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triangle of increasing numbers</w:t>
      </w:r>
    </w:p>
    <w:p w14:paraId="35C7D27D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DE2DFEC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--&gt;in the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main(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)method create objects of both sub classes and print the patterns for a given number of rows</w:t>
      </w:r>
    </w:p>
    <w:p w14:paraId="13B54AC3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2D01CF2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Program:</w:t>
      </w:r>
    </w:p>
    <w:p w14:paraId="397469AD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206E445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import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java.util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.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Scanner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;</w:t>
      </w:r>
      <w:proofErr w:type="gramEnd"/>
    </w:p>
    <w:p w14:paraId="1D6FFD6A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abstract class Pattern {</w:t>
      </w:r>
    </w:p>
    <w:p w14:paraId="6C5996E2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</w:t>
      </w:r>
    </w:p>
    <w:p w14:paraId="43FE51F7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abstract void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printPattern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int n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E9B3FEF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74F06713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5AF2708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6B7943BB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class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RightTrianglePattern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extends Pattern {</w:t>
      </w:r>
    </w:p>
    <w:p w14:paraId="2628575E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74AC837E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printPattern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int n) {</w:t>
      </w:r>
    </w:p>
    <w:p w14:paraId="193D6A8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("Right Triangle Pattern:"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42C199A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lastRenderedPageBreak/>
        <w:t xml:space="preserve">        for (int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= 1;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&lt;= n;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++) {</w:t>
      </w:r>
    </w:p>
    <w:p w14:paraId="0ADF0603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for (int j = 1; j &lt;=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; j++) {</w:t>
      </w:r>
    </w:p>
    <w:p w14:paraId="28F64522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("* "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0AC6EAFE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}</w:t>
      </w:r>
    </w:p>
    <w:p w14:paraId="0C31CA40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6D28A0A9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}</w:t>
      </w:r>
    </w:p>
    <w:p w14:paraId="4AA86210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38C6E498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413C5A75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3672008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6644B177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class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NumberPattern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extends Pattern {</w:t>
      </w:r>
    </w:p>
    <w:p w14:paraId="745904E8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@Override</w:t>
      </w:r>
    </w:p>
    <w:p w14:paraId="161E40F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void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printPattern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int n) {</w:t>
      </w:r>
    </w:p>
    <w:p w14:paraId="21AE901B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("number pattern:"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40DB2FE1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for (int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=1;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&lt;= n;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++) {</w:t>
      </w:r>
    </w:p>
    <w:p w14:paraId="33C89CF0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for (int j = 1; j &lt;=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i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; j++) {</w:t>
      </w:r>
    </w:p>
    <w:p w14:paraId="323960A1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</w:t>
      </w:r>
      <w:proofErr w:type="spellEnd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( j);</w:t>
      </w:r>
      <w:proofErr w:type="gramEnd"/>
    </w:p>
    <w:p w14:paraId="5E3CD83A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}</w:t>
      </w:r>
    </w:p>
    <w:p w14:paraId="5F401DCF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39C467E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}</w:t>
      </w:r>
    </w:p>
    <w:p w14:paraId="3ED25990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26C2CAF2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19F0736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38879620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4971873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public class Q3labw7 {</w:t>
      </w:r>
    </w:p>
    <w:p w14:paraId="7391D0E9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public static void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main(String[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]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args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) {</w:t>
      </w:r>
    </w:p>
    <w:p w14:paraId="3C087261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Scanner input= new 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Scanner(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System.in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2B18D745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System.out.println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("enter the n value to select number of rows"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73073859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int n=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input.nextInt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(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 xml:space="preserve"> </w:t>
      </w:r>
    </w:p>
    <w:p w14:paraId="770996B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45E778A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5C0C1227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Pattern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rightTriangle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= new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RightTrianglePattern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5621558E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Pattern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numberpattern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 xml:space="preserve"> = new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NumberPattern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();</w:t>
      </w:r>
      <w:proofErr w:type="gramEnd"/>
    </w:p>
    <w:p w14:paraId="57DC1E4C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32833129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</w:p>
    <w:p w14:paraId="6E01CCC8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r w:rsidRPr="006D1C70">
        <w:rPr>
          <w:rFonts w:ascii="Aptos Display" w:hAnsi="Aptos Display"/>
          <w:b/>
          <w:bCs/>
          <w:sz w:val="32"/>
          <w:szCs w:val="32"/>
        </w:rPr>
        <w:t>rightTriangle.printPattern</w:t>
      </w:r>
      <w:proofErr w:type="spellEnd"/>
      <w:r w:rsidRPr="006D1C70">
        <w:rPr>
          <w:rFonts w:ascii="Aptos Display" w:hAnsi="Aptos Display"/>
          <w:b/>
          <w:bCs/>
          <w:sz w:val="32"/>
          <w:szCs w:val="32"/>
        </w:rPr>
        <w:t>(n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5619FB28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    </w:t>
      </w:r>
      <w:proofErr w:type="spellStart"/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numberpattern.printPattern</w:t>
      </w:r>
      <w:proofErr w:type="spellEnd"/>
      <w:proofErr w:type="gramEnd"/>
      <w:r w:rsidRPr="006D1C70">
        <w:rPr>
          <w:rFonts w:ascii="Aptos Display" w:hAnsi="Aptos Display"/>
          <w:b/>
          <w:bCs/>
          <w:sz w:val="32"/>
          <w:szCs w:val="32"/>
        </w:rPr>
        <w:t>(n</w:t>
      </w:r>
      <w:proofErr w:type="gramStart"/>
      <w:r w:rsidRPr="006D1C70">
        <w:rPr>
          <w:rFonts w:ascii="Aptos Display" w:hAnsi="Aptos Display"/>
          <w:b/>
          <w:bCs/>
          <w:sz w:val="32"/>
          <w:szCs w:val="32"/>
        </w:rPr>
        <w:t>);</w:t>
      </w:r>
      <w:proofErr w:type="gramEnd"/>
    </w:p>
    <w:p w14:paraId="3DC519F4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 xml:space="preserve">    }</w:t>
      </w:r>
    </w:p>
    <w:p w14:paraId="4D81791C" w14:textId="77777777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  <w:r w:rsidRPr="006D1C70">
        <w:rPr>
          <w:rFonts w:ascii="Aptos Display" w:hAnsi="Aptos Display"/>
          <w:b/>
          <w:bCs/>
          <w:sz w:val="32"/>
          <w:szCs w:val="32"/>
        </w:rPr>
        <w:t>}</w:t>
      </w:r>
    </w:p>
    <w:p w14:paraId="48D84A8F" w14:textId="7B100E58" w:rsidR="006D1C70" w:rsidRPr="006D1C70" w:rsidRDefault="006D1C70" w:rsidP="006D1C70">
      <w:pPr>
        <w:tabs>
          <w:tab w:val="left" w:pos="3108"/>
        </w:tabs>
        <w:rPr>
          <w:rFonts w:ascii="Aptos Display" w:hAnsi="Aptos Display"/>
          <w:b/>
          <w:bCs/>
          <w:sz w:val="32"/>
          <w:szCs w:val="32"/>
        </w:rPr>
      </w:pPr>
    </w:p>
    <w:p w14:paraId="7BA93195" w14:textId="77777777" w:rsidR="002D0346" w:rsidRDefault="002D0346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3F1521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BE77BB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61A85E0E" w14:textId="72C17BC8" w:rsidR="004E53F5" w:rsidRDefault="005B38E7" w:rsidP="004E53F5">
      <w:pPr>
        <w:tabs>
          <w:tab w:val="left" w:pos="8025"/>
        </w:tabs>
        <w:rPr>
          <w:noProof/>
        </w:rPr>
      </w:pPr>
      <w:r w:rsidRPr="005B38E7">
        <w:rPr>
          <w:rFonts w:ascii="Aptos Display" w:hAnsi="Aptos Display"/>
          <w:lang w:val="en-US"/>
        </w:rPr>
        <w:lastRenderedPageBreak/>
        <w:t>OUTPUT</w:t>
      </w:r>
      <w:r>
        <w:rPr>
          <w:rFonts w:ascii="Aptos Display" w:hAnsi="Aptos Display"/>
          <w:lang w:val="en-US"/>
        </w:rPr>
        <w:t>:</w:t>
      </w:r>
      <w:r w:rsidRPr="005B38E7">
        <w:rPr>
          <w:noProof/>
        </w:rPr>
        <w:t xml:space="preserve"> </w:t>
      </w:r>
      <w:r w:rsidRPr="005B38E7">
        <w:rPr>
          <w:rFonts w:ascii="Aptos Display" w:hAnsi="Aptos Display"/>
          <w:noProof/>
          <w:lang w:val="en-US"/>
        </w:rPr>
        <w:drawing>
          <wp:inline distT="0" distB="0" distL="0" distR="0" wp14:anchorId="26490129" wp14:editId="2A13FBAD">
            <wp:extent cx="5731510" cy="3086100"/>
            <wp:effectExtent l="0" t="0" r="2540" b="0"/>
            <wp:docPr id="204435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589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105F" w14:textId="79BF3463" w:rsidR="005B38E7" w:rsidRPr="005B38E7" w:rsidRDefault="005B38E7" w:rsidP="004E53F5">
      <w:pPr>
        <w:tabs>
          <w:tab w:val="left" w:pos="8025"/>
        </w:tabs>
        <w:rPr>
          <w:noProof/>
          <w:sz w:val="32"/>
          <w:szCs w:val="32"/>
        </w:rPr>
      </w:pPr>
      <w:r w:rsidRPr="005B38E7">
        <w:rPr>
          <w:noProof/>
          <w:sz w:val="32"/>
          <w:szCs w:val="32"/>
        </w:rPr>
        <w:t>Class diagram</w:t>
      </w:r>
      <w:r>
        <w:rPr>
          <w:noProof/>
          <w:sz w:val="32"/>
          <w:szCs w:val="32"/>
        </w:rPr>
        <w:t>:</w:t>
      </w:r>
    </w:p>
    <w:p w14:paraId="43986C8C" w14:textId="4D59074B" w:rsidR="005B38E7" w:rsidRDefault="005B38E7" w:rsidP="004E53F5">
      <w:pPr>
        <w:tabs>
          <w:tab w:val="left" w:pos="8025"/>
        </w:tabs>
        <w:rPr>
          <w:rFonts w:ascii="Aptos Display" w:hAnsi="Aptos Display"/>
          <w:lang w:val="en-US"/>
        </w:rPr>
      </w:pPr>
      <w:r>
        <w:rPr>
          <w:noProof/>
        </w:rPr>
        <w:drawing>
          <wp:inline distT="0" distB="0" distL="0" distR="0" wp14:anchorId="6B79A2AF" wp14:editId="3462F6A1">
            <wp:extent cx="4650740" cy="3108960"/>
            <wp:effectExtent l="0" t="0" r="0" b="0"/>
            <wp:docPr id="12810001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00159" name="Picture 3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8076" w14:textId="77777777" w:rsidR="005B38E7" w:rsidRPr="005B38E7" w:rsidRDefault="005B38E7" w:rsidP="005B38E7">
      <w:pPr>
        <w:tabs>
          <w:tab w:val="left" w:pos="8025"/>
        </w:tabs>
        <w:rPr>
          <w:rFonts w:ascii="Aptos Display" w:hAnsi="Aptos Display"/>
          <w:b/>
          <w:bCs/>
        </w:rPr>
      </w:pPr>
      <w:r w:rsidRPr="005B38E7">
        <w:rPr>
          <w:rFonts w:ascii="Aptos Display" w:hAnsi="Aptos Display"/>
          <w:b/>
          <w:bCs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904"/>
        <w:gridCol w:w="3056"/>
        <w:gridCol w:w="3056"/>
      </w:tblGrid>
      <w:tr w:rsidR="005B38E7" w:rsidRPr="005B38E7" w14:paraId="341527A7" w14:textId="77777777" w:rsidTr="005B38E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1F440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</w:rPr>
            </w:pPr>
            <w:r w:rsidRPr="005B38E7">
              <w:rPr>
                <w:rFonts w:ascii="Aptos Display" w:hAnsi="Aptos Display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41CBC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</w:rPr>
            </w:pPr>
            <w:r w:rsidRPr="005B38E7">
              <w:rPr>
                <w:rFonts w:ascii="Aptos Display" w:hAnsi="Aptos Display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F17E9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</w:rPr>
            </w:pPr>
            <w:r w:rsidRPr="005B38E7">
              <w:rPr>
                <w:rFonts w:ascii="Aptos Display" w:hAnsi="Aptos Display"/>
              </w:rPr>
              <w:t>Reason</w:t>
            </w:r>
          </w:p>
        </w:tc>
      </w:tr>
      <w:tr w:rsidR="005B38E7" w:rsidRPr="005B38E7" w14:paraId="45399A27" w14:textId="77777777" w:rsidTr="005B38E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EFBA0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</w:rPr>
            </w:pPr>
            <w:r w:rsidRPr="005B38E7">
              <w:rPr>
                <w:rFonts w:ascii="Aptos Display" w:hAnsi="Aptos Display"/>
                <w:b/>
                <w:bCs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7E751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</w:rPr>
            </w:pPr>
            <w:r w:rsidRPr="005B38E7">
              <w:rPr>
                <w:rFonts w:ascii="Aptos Display" w:hAnsi="Aptos Display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1DF21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</w:rPr>
            </w:pPr>
            <w:r w:rsidRPr="005B38E7">
              <w:rPr>
                <w:rFonts w:ascii="Aptos Display" w:hAnsi="Aptos Display"/>
                <w:lang w:val="en-US"/>
              </w:rPr>
              <w:t>We cannot pass the values inside constructor without setting them first</w:t>
            </w:r>
          </w:p>
        </w:tc>
      </w:tr>
      <w:tr w:rsidR="005B38E7" w:rsidRPr="005B38E7" w14:paraId="578E0972" w14:textId="77777777" w:rsidTr="005B38E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BA79A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</w:rPr>
            </w:pPr>
            <w:r w:rsidRPr="005B38E7">
              <w:rPr>
                <w:rFonts w:ascii="Aptos Display" w:hAnsi="Aptos Display"/>
                <w:b/>
                <w:bCs/>
              </w:rPr>
              <w:lastRenderedPageBreak/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9AC30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</w:rPr>
            </w:pPr>
            <w:r w:rsidRPr="005B38E7">
              <w:rPr>
                <w:rFonts w:ascii="Aptos Display" w:hAnsi="Aptos Display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FA732" w14:textId="77777777" w:rsidR="005B38E7" w:rsidRPr="005B38E7" w:rsidRDefault="005B38E7" w:rsidP="005B38E7">
            <w:pPr>
              <w:tabs>
                <w:tab w:val="left" w:pos="8025"/>
              </w:tabs>
              <w:spacing w:after="160" w:line="278" w:lineRule="auto"/>
              <w:rPr>
                <w:rFonts w:ascii="Aptos Display" w:hAnsi="Aptos Display"/>
                <w:b/>
                <w:bCs/>
              </w:rPr>
            </w:pPr>
            <w:r w:rsidRPr="005B38E7">
              <w:rPr>
                <w:rFonts w:ascii="Aptos Display" w:hAnsi="Aptos Display"/>
                <w:lang w:val="en-US"/>
              </w:rPr>
              <w:t xml:space="preserve">Ending the class and main method is required </w:t>
            </w:r>
          </w:p>
        </w:tc>
      </w:tr>
    </w:tbl>
    <w:p w14:paraId="7F0D43E9" w14:textId="77777777" w:rsidR="005B38E7" w:rsidRPr="005B38E7" w:rsidRDefault="005B38E7" w:rsidP="005B38E7">
      <w:pPr>
        <w:tabs>
          <w:tab w:val="left" w:pos="8025"/>
        </w:tabs>
        <w:rPr>
          <w:rFonts w:ascii="Aptos Display" w:hAnsi="Aptos Display"/>
          <w:b/>
          <w:bCs/>
        </w:rPr>
      </w:pPr>
    </w:p>
    <w:p w14:paraId="3AF33842" w14:textId="77777777" w:rsidR="005B38E7" w:rsidRPr="005B38E7" w:rsidRDefault="005B38E7" w:rsidP="005B38E7">
      <w:pPr>
        <w:tabs>
          <w:tab w:val="left" w:pos="8025"/>
        </w:tabs>
        <w:rPr>
          <w:rFonts w:ascii="Aptos Display" w:hAnsi="Aptos Display"/>
        </w:rPr>
      </w:pPr>
    </w:p>
    <w:p w14:paraId="22E51075" w14:textId="77777777" w:rsidR="005B38E7" w:rsidRPr="005B38E7" w:rsidRDefault="005B38E7" w:rsidP="004E53F5">
      <w:pPr>
        <w:tabs>
          <w:tab w:val="left" w:pos="8025"/>
        </w:tabs>
        <w:rPr>
          <w:rFonts w:ascii="Aptos Display" w:hAnsi="Aptos Display"/>
          <w:lang w:val="en-US"/>
        </w:rPr>
      </w:pPr>
    </w:p>
    <w:p w14:paraId="132D1D3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44C5E666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724ABB8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4DCBBC9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331CF74B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947D9F3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4813A15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7C9E2CBD" w14:textId="77777777" w:rsidR="004E53F5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B274B31" w14:textId="77777777" w:rsidR="004E53F5" w:rsidRPr="00B86F51" w:rsidRDefault="004E53F5" w:rsidP="004E53F5">
      <w:pPr>
        <w:tabs>
          <w:tab w:val="left" w:pos="8025"/>
        </w:tabs>
        <w:rPr>
          <w:rFonts w:ascii="Aptos Display" w:hAnsi="Aptos Display"/>
          <w:sz w:val="40"/>
          <w:szCs w:val="40"/>
          <w:lang w:val="en-US"/>
        </w:rPr>
      </w:pPr>
    </w:p>
    <w:p w14:paraId="52AB6AF7" w14:textId="77777777" w:rsidR="004D7821" w:rsidRDefault="004D7821"/>
    <w:sectPr w:rsidR="004D7821" w:rsidSect="004E53F5">
      <w:pgSz w:w="11906" w:h="16838"/>
      <w:pgMar w:top="1440" w:right="1440" w:bottom="1440" w:left="1440" w:header="283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Sitka Small">
    <w:panose1 w:val="00000000000000000000"/>
    <w:charset w:val="00"/>
    <w:family w:val="auto"/>
    <w:pitch w:val="variable"/>
    <w:sig w:usb0="A00002EF" w:usb1="40002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AB17AE8"/>
    <w:multiLevelType w:val="singleLevel"/>
    <w:tmpl w:val="0AB17A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23629F8B"/>
    <w:multiLevelType w:val="singleLevel"/>
    <w:tmpl w:val="23629F8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746271559">
    <w:abstractNumId w:val="1"/>
  </w:num>
  <w:num w:numId="2" w16cid:durableId="1333140698">
    <w:abstractNumId w:val="2"/>
  </w:num>
  <w:num w:numId="3" w16cid:durableId="153846820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3F5"/>
    <w:rsid w:val="000F742F"/>
    <w:rsid w:val="00252C18"/>
    <w:rsid w:val="00272F24"/>
    <w:rsid w:val="002870E3"/>
    <w:rsid w:val="002D0346"/>
    <w:rsid w:val="002D6F65"/>
    <w:rsid w:val="004D7821"/>
    <w:rsid w:val="004E53F5"/>
    <w:rsid w:val="005B38E7"/>
    <w:rsid w:val="006D1C70"/>
    <w:rsid w:val="00852F57"/>
    <w:rsid w:val="009D3ABD"/>
    <w:rsid w:val="009F1562"/>
    <w:rsid w:val="00AA29AF"/>
    <w:rsid w:val="00BB3E16"/>
    <w:rsid w:val="00BE29D7"/>
    <w:rsid w:val="00C456E6"/>
    <w:rsid w:val="00D65D0A"/>
    <w:rsid w:val="00E17CFC"/>
    <w:rsid w:val="00EE6C3E"/>
    <w:rsid w:val="00F64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DDEFB"/>
  <w15:chartTrackingRefBased/>
  <w15:docId w15:val="{12EDAAC9-FDFA-4449-B455-F58107E6C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53F5"/>
  </w:style>
  <w:style w:type="paragraph" w:styleId="Heading1">
    <w:name w:val="heading 1"/>
    <w:basedOn w:val="Normal"/>
    <w:next w:val="Normal"/>
    <w:link w:val="Heading1Char"/>
    <w:uiPriority w:val="9"/>
    <w:qFormat/>
    <w:rsid w:val="004E53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53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53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53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53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53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53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53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53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E53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53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53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53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53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53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53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53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53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53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53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53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53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53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53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53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53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53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53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53F5"/>
    <w:rPr>
      <w:b/>
      <w:bCs/>
      <w:smallCaps/>
      <w:color w:val="0F4761" w:themeColor="accent1" w:themeShade="BF"/>
      <w:spacing w:val="5"/>
    </w:rPr>
  </w:style>
  <w:style w:type="table" w:customStyle="1" w:styleId="TableGrid">
    <w:name w:val="TableGrid"/>
    <w:rsid w:val="004E53F5"/>
    <w:pPr>
      <w:spacing w:after="0" w:line="240" w:lineRule="auto"/>
    </w:pPr>
    <w:rPr>
      <w:rFonts w:eastAsiaTheme="minorEastAsia"/>
      <w:sz w:val="22"/>
      <w:szCs w:val="22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4E53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71</Pages>
  <Words>4269</Words>
  <Characters>24338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akshith annapareddy</dc:creator>
  <cp:keywords/>
  <dc:description/>
  <cp:lastModifiedBy>akshith annapareddy</cp:lastModifiedBy>
  <cp:revision>2</cp:revision>
  <dcterms:created xsi:type="dcterms:W3CDTF">2025-04-21T05:06:00Z</dcterms:created>
  <dcterms:modified xsi:type="dcterms:W3CDTF">2025-04-21T05:06:00Z</dcterms:modified>
</cp:coreProperties>
</file>